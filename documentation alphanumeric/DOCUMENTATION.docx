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70EE6" w14:textId="77777777" w:rsidR="001B5963" w:rsidRDefault="001B5963" w:rsidP="001B5963">
      <w:pPr>
        <w:jc w:val="center"/>
        <w:rPr>
          <w:rFonts w:ascii="Algerian" w:hAnsi="Algerian"/>
          <w:b/>
          <w:bCs/>
          <w:i/>
          <w:iCs/>
          <w:sz w:val="52"/>
          <w:szCs w:val="52"/>
          <w:u w:val="single"/>
        </w:rPr>
      </w:pPr>
      <w:r>
        <w:rPr>
          <w:rFonts w:ascii="Algerian" w:hAnsi="Algerian"/>
          <w:b/>
          <w:bCs/>
          <w:i/>
          <w:iCs/>
          <w:sz w:val="52"/>
          <w:szCs w:val="52"/>
          <w:u w:val="single"/>
        </w:rPr>
        <w:t>“APTECH EDUCATION”</w:t>
      </w:r>
    </w:p>
    <w:p w14:paraId="7FC36ECF" w14:textId="19223867" w:rsidR="001B5963" w:rsidRDefault="001B5963" w:rsidP="001B5963">
      <w:pPr>
        <w:jc w:val="center"/>
        <w:rPr>
          <w:rFonts w:ascii="Algerian" w:hAnsi="Algerian"/>
          <w:b/>
          <w:bCs/>
          <w:i/>
          <w:iCs/>
          <w:sz w:val="52"/>
          <w:szCs w:val="52"/>
          <w:u w:val="single"/>
        </w:rPr>
      </w:pPr>
      <w:r>
        <w:rPr>
          <w:rFonts w:ascii="Algerian" w:hAnsi="Algerian"/>
          <w:b/>
          <w:bCs/>
          <w:i/>
          <w:iCs/>
          <w:sz w:val="52"/>
          <w:szCs w:val="52"/>
          <w:u w:val="single"/>
        </w:rPr>
        <w:t>(</w:t>
      </w:r>
      <w:proofErr w:type="gramStart"/>
      <w:r>
        <w:rPr>
          <w:rFonts w:ascii="Algerian" w:hAnsi="Algerian"/>
          <w:b/>
          <w:bCs/>
          <w:i/>
          <w:iCs/>
          <w:sz w:val="52"/>
          <w:szCs w:val="52"/>
          <w:u w:val="single"/>
        </w:rPr>
        <w:t>PROJECT )</w:t>
      </w:r>
      <w:proofErr w:type="gramEnd"/>
    </w:p>
    <w:p w14:paraId="077EF2B7" w14:textId="5B3659EF" w:rsidR="001B5963" w:rsidRDefault="001B5963" w:rsidP="001B5963">
      <w:pPr>
        <w:jc w:val="center"/>
        <w:rPr>
          <w:rFonts w:ascii="Algerian" w:hAnsi="Algerian"/>
          <w:b/>
          <w:bCs/>
          <w:i/>
          <w:iCs/>
          <w:sz w:val="52"/>
          <w:szCs w:val="52"/>
          <w:u w:val="single"/>
        </w:rPr>
      </w:pPr>
      <w:r>
        <w:rPr>
          <w:rFonts w:ascii="Algerian" w:hAnsi="Algerian"/>
          <w:b/>
          <w:bCs/>
          <w:i/>
          <w:iCs/>
          <w:sz w:val="52"/>
          <w:szCs w:val="52"/>
          <w:u w:val="single"/>
        </w:rPr>
        <w:t xml:space="preserve">TOPIC </w:t>
      </w:r>
      <w:proofErr w:type="gramStart"/>
      <w:r>
        <w:rPr>
          <w:rFonts w:ascii="Algerian" w:hAnsi="Algerian"/>
          <w:b/>
          <w:bCs/>
          <w:i/>
          <w:iCs/>
          <w:sz w:val="52"/>
          <w:szCs w:val="52"/>
          <w:u w:val="single"/>
        </w:rPr>
        <w:t>NAME :</w:t>
      </w:r>
      <w:proofErr w:type="gramEnd"/>
      <w:r>
        <w:rPr>
          <w:rFonts w:ascii="Algerian" w:hAnsi="Algerian"/>
          <w:b/>
          <w:bCs/>
          <w:i/>
          <w:iCs/>
          <w:sz w:val="52"/>
          <w:szCs w:val="52"/>
          <w:u w:val="single"/>
        </w:rPr>
        <w:t xml:space="preserve"> </w:t>
      </w:r>
      <w:r w:rsidR="00C753E6">
        <w:rPr>
          <w:rFonts w:ascii="Algerian" w:hAnsi="Algerian"/>
          <w:b/>
          <w:bCs/>
          <w:i/>
          <w:iCs/>
          <w:sz w:val="52"/>
          <w:szCs w:val="52"/>
          <w:u w:val="single"/>
        </w:rPr>
        <w:t>HOME INTERIOR</w:t>
      </w:r>
      <w:r>
        <w:rPr>
          <w:rFonts w:ascii="Algerian" w:hAnsi="Algerian"/>
          <w:b/>
          <w:bCs/>
          <w:i/>
          <w:iCs/>
          <w:sz w:val="52"/>
          <w:szCs w:val="52"/>
          <w:u w:val="single"/>
        </w:rPr>
        <w:t xml:space="preserve"> </w:t>
      </w:r>
    </w:p>
    <w:p w14:paraId="1516E04D" w14:textId="483F8CB7" w:rsidR="001B5963" w:rsidRDefault="001B5963" w:rsidP="001B5963">
      <w:pPr>
        <w:jc w:val="center"/>
        <w:rPr>
          <w:rFonts w:ascii="Algerian" w:hAnsi="Algerian"/>
          <w:b/>
          <w:bCs/>
          <w:i/>
          <w:iCs/>
          <w:sz w:val="52"/>
          <w:szCs w:val="52"/>
          <w:u w:val="single"/>
        </w:rPr>
      </w:pPr>
    </w:p>
    <w:p w14:paraId="29A7AEFC" w14:textId="77777777" w:rsidR="001B5963" w:rsidRDefault="001B5963" w:rsidP="001B5963">
      <w:pPr>
        <w:rPr>
          <w:rFonts w:ascii="Arial Black" w:hAnsi="Arial Black"/>
          <w:b/>
          <w:bCs/>
          <w:sz w:val="36"/>
          <w:szCs w:val="36"/>
        </w:rPr>
      </w:pPr>
    </w:p>
    <w:tbl>
      <w:tblPr>
        <w:tblW w:w="9971" w:type="dxa"/>
        <w:tblInd w:w="-1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289"/>
        <w:gridCol w:w="3290"/>
        <w:gridCol w:w="3392"/>
      </w:tblGrid>
      <w:tr w:rsidR="00067A9D" w:rsidRPr="00227FBA" w14:paraId="7401FD27" w14:textId="77777777" w:rsidTr="00EE79A8">
        <w:trPr>
          <w:trHeight w:val="473"/>
        </w:trPr>
        <w:tc>
          <w:tcPr>
            <w:tcW w:w="3289" w:type="dxa"/>
          </w:tcPr>
          <w:p w14:paraId="685A77F9"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FACULTY :</w:t>
            </w:r>
          </w:p>
        </w:tc>
        <w:tc>
          <w:tcPr>
            <w:tcW w:w="6682" w:type="dxa"/>
            <w:gridSpan w:val="2"/>
          </w:tcPr>
          <w:p w14:paraId="71B97D1F" w14:textId="348CFB45"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SIR</w:t>
            </w:r>
            <w:r>
              <w:rPr>
                <w:rFonts w:ascii="EB Garamond" w:eastAsia="EB Garamond" w:hAnsi="EB Garamond" w:cs="EB Garamond"/>
                <w:b/>
                <w:sz w:val="36"/>
                <w:szCs w:val="36"/>
              </w:rPr>
              <w:t xml:space="preserve"> TEHAMI FAISAL</w:t>
            </w:r>
          </w:p>
        </w:tc>
      </w:tr>
      <w:tr w:rsidR="00067A9D" w:rsidRPr="00227FBA" w14:paraId="3BBFFCF5" w14:textId="77777777" w:rsidTr="00EE79A8">
        <w:trPr>
          <w:trHeight w:val="488"/>
        </w:trPr>
        <w:tc>
          <w:tcPr>
            <w:tcW w:w="3289" w:type="dxa"/>
          </w:tcPr>
          <w:p w14:paraId="0B59BAC8"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BATCH :</w:t>
            </w:r>
          </w:p>
        </w:tc>
        <w:tc>
          <w:tcPr>
            <w:tcW w:w="6682" w:type="dxa"/>
            <w:gridSpan w:val="2"/>
          </w:tcPr>
          <w:p w14:paraId="0C5F36A5" w14:textId="4E1BCCB0"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23</w:t>
            </w:r>
            <w:r>
              <w:rPr>
                <w:rFonts w:ascii="EB Garamond" w:eastAsia="EB Garamond" w:hAnsi="EB Garamond" w:cs="EB Garamond"/>
                <w:b/>
                <w:sz w:val="36"/>
                <w:szCs w:val="36"/>
              </w:rPr>
              <w:t>12E, 2405A</w:t>
            </w:r>
          </w:p>
        </w:tc>
      </w:tr>
      <w:tr w:rsidR="00067A9D" w:rsidRPr="00227FBA" w14:paraId="7A81958E" w14:textId="77777777" w:rsidTr="00EE79A8">
        <w:trPr>
          <w:trHeight w:val="473"/>
        </w:trPr>
        <w:tc>
          <w:tcPr>
            <w:tcW w:w="3289" w:type="dxa"/>
          </w:tcPr>
          <w:p w14:paraId="4F581281"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 xml:space="preserve">EPROJECT  : </w:t>
            </w:r>
          </w:p>
        </w:tc>
        <w:tc>
          <w:tcPr>
            <w:tcW w:w="6682" w:type="dxa"/>
            <w:gridSpan w:val="2"/>
          </w:tcPr>
          <w:p w14:paraId="00CAADFE" w14:textId="5B36BFE0" w:rsidR="00067A9D" w:rsidRPr="00227FBA" w:rsidRDefault="00067A9D"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HOME INTERIOR</w:t>
            </w:r>
          </w:p>
        </w:tc>
      </w:tr>
      <w:tr w:rsidR="00067A9D" w:rsidRPr="00227FBA" w14:paraId="1C417730" w14:textId="77777777" w:rsidTr="00EE79A8">
        <w:trPr>
          <w:trHeight w:val="488"/>
        </w:trPr>
        <w:tc>
          <w:tcPr>
            <w:tcW w:w="3289" w:type="dxa"/>
          </w:tcPr>
          <w:p w14:paraId="58534FD6"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 NO.</w:t>
            </w:r>
          </w:p>
        </w:tc>
        <w:tc>
          <w:tcPr>
            <w:tcW w:w="3290" w:type="dxa"/>
          </w:tcPr>
          <w:p w14:paraId="0F2AB5AA"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ENROLLMENT NO.</w:t>
            </w:r>
          </w:p>
        </w:tc>
        <w:tc>
          <w:tcPr>
            <w:tcW w:w="3392" w:type="dxa"/>
          </w:tcPr>
          <w:p w14:paraId="7487E3F7"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STUDENT NAME.</w:t>
            </w:r>
          </w:p>
        </w:tc>
      </w:tr>
      <w:tr w:rsidR="00067A9D" w:rsidRPr="00227FBA" w14:paraId="7F821491" w14:textId="77777777" w:rsidTr="00EE79A8">
        <w:trPr>
          <w:trHeight w:val="473"/>
        </w:trPr>
        <w:tc>
          <w:tcPr>
            <w:tcW w:w="3289" w:type="dxa"/>
          </w:tcPr>
          <w:p w14:paraId="16863B0A"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w:t>
            </w:r>
          </w:p>
        </w:tc>
        <w:tc>
          <w:tcPr>
            <w:tcW w:w="3290" w:type="dxa"/>
          </w:tcPr>
          <w:p w14:paraId="3693B6DD" w14:textId="66FCB9AF" w:rsidR="00067A9D" w:rsidRPr="00227FBA" w:rsidRDefault="00067A9D" w:rsidP="00067A9D">
            <w:pPr>
              <w:numPr>
                <w:ilvl w:val="0"/>
                <w:numId w:val="33"/>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1536847</w:t>
            </w:r>
          </w:p>
        </w:tc>
        <w:tc>
          <w:tcPr>
            <w:tcW w:w="3392" w:type="dxa"/>
          </w:tcPr>
          <w:p w14:paraId="5BDB1A05" w14:textId="6394BB41" w:rsidR="00067A9D" w:rsidRPr="00227FBA" w:rsidRDefault="00067A9D"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M. AHSAN KHAN</w:t>
            </w:r>
          </w:p>
        </w:tc>
      </w:tr>
      <w:tr w:rsidR="00067A9D" w:rsidRPr="00227FBA" w14:paraId="183AF1A8" w14:textId="77777777" w:rsidTr="00EE79A8">
        <w:trPr>
          <w:trHeight w:val="473"/>
        </w:trPr>
        <w:tc>
          <w:tcPr>
            <w:tcW w:w="3289" w:type="dxa"/>
          </w:tcPr>
          <w:p w14:paraId="3C5C0E50"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2.</w:t>
            </w:r>
          </w:p>
        </w:tc>
        <w:tc>
          <w:tcPr>
            <w:tcW w:w="3290" w:type="dxa"/>
          </w:tcPr>
          <w:p w14:paraId="329DF4D8" w14:textId="5F0A023A" w:rsidR="00067A9D" w:rsidRPr="00227FBA" w:rsidRDefault="00067A9D" w:rsidP="00067A9D">
            <w:pPr>
              <w:numPr>
                <w:ilvl w:val="0"/>
                <w:numId w:val="32"/>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1500757</w:t>
            </w:r>
          </w:p>
        </w:tc>
        <w:tc>
          <w:tcPr>
            <w:tcW w:w="3392" w:type="dxa"/>
          </w:tcPr>
          <w:p w14:paraId="70C6DDE1" w14:textId="272454A4" w:rsidR="00067A9D" w:rsidRPr="00227FBA" w:rsidRDefault="00067A9D"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M.SAMI</w:t>
            </w:r>
          </w:p>
        </w:tc>
      </w:tr>
      <w:tr w:rsidR="00067A9D" w:rsidRPr="00227FBA" w14:paraId="0FA1BB75" w14:textId="77777777" w:rsidTr="00EE79A8">
        <w:trPr>
          <w:trHeight w:val="488"/>
        </w:trPr>
        <w:tc>
          <w:tcPr>
            <w:tcW w:w="3289" w:type="dxa"/>
          </w:tcPr>
          <w:p w14:paraId="285589AF" w14:textId="77777777" w:rsidR="00067A9D" w:rsidRPr="00227FBA" w:rsidRDefault="00067A9D" w:rsidP="00EE79A8">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3.</w:t>
            </w:r>
          </w:p>
        </w:tc>
        <w:tc>
          <w:tcPr>
            <w:tcW w:w="3290" w:type="dxa"/>
          </w:tcPr>
          <w:p w14:paraId="748FB545" w14:textId="4E503F16" w:rsidR="00067A9D" w:rsidRPr="00227FBA" w:rsidRDefault="00067A9D" w:rsidP="00067A9D">
            <w:pPr>
              <w:numPr>
                <w:ilvl w:val="0"/>
                <w:numId w:val="34"/>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1561236</w:t>
            </w:r>
          </w:p>
        </w:tc>
        <w:tc>
          <w:tcPr>
            <w:tcW w:w="3392" w:type="dxa"/>
          </w:tcPr>
          <w:p w14:paraId="482A08D5" w14:textId="7A9D5705" w:rsidR="00067A9D" w:rsidRPr="00227FBA" w:rsidRDefault="00067A9D"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NARJIS ZEHRA</w:t>
            </w:r>
          </w:p>
        </w:tc>
      </w:tr>
      <w:tr w:rsidR="000D4D84" w:rsidRPr="00227FBA" w14:paraId="3AE13027" w14:textId="77777777" w:rsidTr="00EE79A8">
        <w:trPr>
          <w:trHeight w:val="488"/>
        </w:trPr>
        <w:tc>
          <w:tcPr>
            <w:tcW w:w="3289" w:type="dxa"/>
          </w:tcPr>
          <w:p w14:paraId="6D3BEE60" w14:textId="29B9D775" w:rsidR="000D4D84" w:rsidRPr="00227FBA" w:rsidRDefault="000D4D84"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4.</w:t>
            </w:r>
          </w:p>
        </w:tc>
        <w:tc>
          <w:tcPr>
            <w:tcW w:w="3290" w:type="dxa"/>
          </w:tcPr>
          <w:p w14:paraId="2F34D076" w14:textId="399ABF76" w:rsidR="000D4D84" w:rsidRDefault="000D4D84" w:rsidP="00067A9D">
            <w:pPr>
              <w:numPr>
                <w:ilvl w:val="0"/>
                <w:numId w:val="34"/>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1547428</w:t>
            </w:r>
          </w:p>
        </w:tc>
        <w:tc>
          <w:tcPr>
            <w:tcW w:w="3392" w:type="dxa"/>
          </w:tcPr>
          <w:p w14:paraId="182E14D0" w14:textId="0A3496C5" w:rsidR="000D4D84" w:rsidRDefault="000D4D84"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SHAYAN ALAM</w:t>
            </w:r>
          </w:p>
        </w:tc>
      </w:tr>
      <w:tr w:rsidR="000D4D84" w:rsidRPr="00227FBA" w14:paraId="7D504DE2" w14:textId="77777777" w:rsidTr="00EE79A8">
        <w:trPr>
          <w:trHeight w:val="488"/>
        </w:trPr>
        <w:tc>
          <w:tcPr>
            <w:tcW w:w="3289" w:type="dxa"/>
          </w:tcPr>
          <w:p w14:paraId="63C152BE" w14:textId="0ECDAA89" w:rsidR="000D4D84" w:rsidRDefault="000D4D84"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5.</w:t>
            </w:r>
          </w:p>
        </w:tc>
        <w:tc>
          <w:tcPr>
            <w:tcW w:w="3290" w:type="dxa"/>
          </w:tcPr>
          <w:p w14:paraId="0A902CFA" w14:textId="13FB5C8D" w:rsidR="000D4D84" w:rsidRDefault="000D4D84" w:rsidP="00067A9D">
            <w:pPr>
              <w:numPr>
                <w:ilvl w:val="0"/>
                <w:numId w:val="34"/>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1556474</w:t>
            </w:r>
          </w:p>
        </w:tc>
        <w:tc>
          <w:tcPr>
            <w:tcW w:w="3392" w:type="dxa"/>
          </w:tcPr>
          <w:p w14:paraId="581A2027" w14:textId="57202376" w:rsidR="000D4D84" w:rsidRDefault="000D4D84" w:rsidP="00EE79A8">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MUHAMMAD AMMAN</w:t>
            </w:r>
          </w:p>
        </w:tc>
      </w:tr>
    </w:tbl>
    <w:p w14:paraId="20F0B830" w14:textId="77777777" w:rsidR="001B5963" w:rsidRDefault="001B5963" w:rsidP="001B5963">
      <w:pPr>
        <w:rPr>
          <w:rFonts w:ascii="Arial Black" w:hAnsi="Arial Black"/>
          <w:b/>
          <w:bCs/>
          <w:sz w:val="36"/>
          <w:szCs w:val="36"/>
        </w:rPr>
      </w:pPr>
    </w:p>
    <w:p w14:paraId="4DD6DD95" w14:textId="77777777" w:rsidR="001B5963" w:rsidRDefault="001B5963" w:rsidP="001B5963">
      <w:pPr>
        <w:rPr>
          <w:rFonts w:ascii="Arial Black" w:hAnsi="Arial Black"/>
          <w:b/>
          <w:bCs/>
          <w:sz w:val="36"/>
          <w:szCs w:val="36"/>
        </w:rPr>
      </w:pPr>
    </w:p>
    <w:p w14:paraId="46FF764B" w14:textId="77777777" w:rsidR="001B5963" w:rsidRDefault="001B5963" w:rsidP="001B5963">
      <w:pPr>
        <w:rPr>
          <w:rFonts w:ascii="Arial Black" w:hAnsi="Arial Black"/>
          <w:b/>
          <w:bCs/>
          <w:sz w:val="36"/>
          <w:szCs w:val="36"/>
        </w:rPr>
      </w:pPr>
    </w:p>
    <w:p w14:paraId="5169FAEE" w14:textId="77777777" w:rsidR="001B5963" w:rsidRDefault="001B5963" w:rsidP="001B5963">
      <w:pPr>
        <w:rPr>
          <w:rFonts w:ascii="Arial Black" w:hAnsi="Arial Black"/>
          <w:b/>
          <w:bCs/>
          <w:sz w:val="36"/>
          <w:szCs w:val="36"/>
        </w:rPr>
      </w:pPr>
    </w:p>
    <w:p w14:paraId="69CC5493" w14:textId="77777777" w:rsidR="001B5963" w:rsidRDefault="001B5963" w:rsidP="001B5963">
      <w:pPr>
        <w:rPr>
          <w:rFonts w:ascii="Arial Black" w:hAnsi="Arial Black"/>
          <w:b/>
          <w:bCs/>
          <w:sz w:val="36"/>
          <w:szCs w:val="36"/>
        </w:rPr>
      </w:pPr>
    </w:p>
    <w:p w14:paraId="2A09C237" w14:textId="77777777" w:rsidR="001B5963" w:rsidRDefault="001B5963" w:rsidP="001B5963">
      <w:pPr>
        <w:rPr>
          <w:rFonts w:ascii="Arial Black" w:hAnsi="Arial Black"/>
          <w:b/>
          <w:bCs/>
          <w:sz w:val="36"/>
          <w:szCs w:val="36"/>
        </w:rPr>
      </w:pPr>
    </w:p>
    <w:p w14:paraId="536C7B7D" w14:textId="77777777" w:rsidR="001B5963" w:rsidRDefault="001B5963" w:rsidP="001B5963">
      <w:pPr>
        <w:rPr>
          <w:rFonts w:ascii="Arial Black" w:hAnsi="Arial Black"/>
          <w:b/>
          <w:bCs/>
          <w:sz w:val="36"/>
          <w:szCs w:val="36"/>
        </w:rPr>
      </w:pPr>
      <w:r>
        <w:rPr>
          <w:rFonts w:ascii="Arial Black" w:hAnsi="Arial Black"/>
          <w:b/>
          <w:bCs/>
          <w:sz w:val="36"/>
          <w:szCs w:val="36"/>
        </w:rPr>
        <w:t xml:space="preserve">                           </w:t>
      </w:r>
      <w:r>
        <w:rPr>
          <w:rFonts w:ascii="Algerian" w:hAnsi="Algerian"/>
          <w:b/>
          <w:bCs/>
          <w:i/>
          <w:iCs/>
          <w:sz w:val="52"/>
          <w:szCs w:val="52"/>
          <w:highlight w:val="lightGray"/>
          <w:u w:val="single"/>
        </w:rPr>
        <w:t>CONTENT</w:t>
      </w:r>
    </w:p>
    <w:p w14:paraId="03CA5D81" w14:textId="77777777" w:rsidR="001B5963" w:rsidRDefault="001B5963" w:rsidP="001B5963">
      <w:pPr>
        <w:rPr>
          <w:rFonts w:ascii="Algerian" w:hAnsi="Algerian"/>
          <w:b/>
          <w:bCs/>
          <w:i/>
          <w:iCs/>
          <w:sz w:val="52"/>
          <w:szCs w:val="52"/>
          <w:u w:val="single"/>
        </w:rPr>
      </w:pPr>
      <w:r>
        <w:rPr>
          <w:rFonts w:ascii="Algerian" w:hAnsi="Algerian"/>
          <w:b/>
          <w:bCs/>
          <w:i/>
          <w:iCs/>
          <w:sz w:val="52"/>
          <w:szCs w:val="52"/>
          <w:u w:val="single"/>
        </w:rPr>
        <w:t xml:space="preserve"> </w:t>
      </w:r>
    </w:p>
    <w:p w14:paraId="0571D158" w14:textId="77777777" w:rsidR="001B5963" w:rsidRDefault="001B5963" w:rsidP="001B5963">
      <w:pPr>
        <w:rPr>
          <w:rFonts w:ascii="Algerian" w:hAnsi="Algerian"/>
          <w:b/>
          <w:bCs/>
          <w:i/>
          <w:iCs/>
          <w:sz w:val="52"/>
          <w:szCs w:val="52"/>
          <w:u w:val="single"/>
        </w:rPr>
      </w:pPr>
    </w:p>
    <w:tbl>
      <w:tblPr>
        <w:tblStyle w:val="GridTable5Dark-Accent3"/>
        <w:tblW w:w="0" w:type="auto"/>
        <w:tblInd w:w="0" w:type="dxa"/>
        <w:tblLook w:val="04A0" w:firstRow="1" w:lastRow="0" w:firstColumn="1" w:lastColumn="0" w:noHBand="0" w:noVBand="1"/>
      </w:tblPr>
      <w:tblGrid>
        <w:gridCol w:w="1203"/>
        <w:gridCol w:w="7015"/>
        <w:gridCol w:w="1132"/>
      </w:tblGrid>
      <w:tr w:rsidR="001B5963" w14:paraId="5BDD1798" w14:textId="77777777" w:rsidTr="00236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Borders>
              <w:bottom w:val="single" w:sz="4" w:space="0" w:color="FFFFFF" w:themeColor="background1"/>
            </w:tcBorders>
            <w:hideMark/>
          </w:tcPr>
          <w:p w14:paraId="7A78C846" w14:textId="77777777" w:rsidR="001B5963" w:rsidRDefault="001B5963">
            <w:pPr>
              <w:spacing w:after="0" w:line="240" w:lineRule="auto"/>
              <w:rPr>
                <w:rFonts w:asciiTheme="majorHAnsi" w:hAnsiTheme="majorHAnsi" w:cstheme="majorHAnsi"/>
                <w:i/>
                <w:iCs/>
                <w:sz w:val="36"/>
                <w:szCs w:val="36"/>
                <w:u w:val="single"/>
              </w:rPr>
            </w:pPr>
            <w:r>
              <w:rPr>
                <w:rFonts w:asciiTheme="majorHAnsi" w:hAnsiTheme="majorHAnsi" w:cstheme="majorHAnsi"/>
                <w:i/>
                <w:iCs/>
                <w:sz w:val="36"/>
                <w:szCs w:val="36"/>
                <w:u w:val="single"/>
              </w:rPr>
              <w:t>SR:NO</w:t>
            </w:r>
          </w:p>
        </w:tc>
        <w:tc>
          <w:tcPr>
            <w:tcW w:w="7150" w:type="dxa"/>
            <w:tcBorders>
              <w:bottom w:val="single" w:sz="4" w:space="0" w:color="FFFFFF" w:themeColor="background1"/>
            </w:tcBorders>
            <w:hideMark/>
          </w:tcPr>
          <w:p w14:paraId="06A82530" w14:textId="77777777" w:rsidR="001B5963" w:rsidRDefault="001B596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Black" w:hAnsi="Arial Black" w:cstheme="majorHAnsi"/>
                <w:b w:val="0"/>
                <w:bCs w:val="0"/>
                <w:i/>
                <w:iCs/>
                <w:sz w:val="36"/>
                <w:szCs w:val="36"/>
                <w:u w:val="single"/>
              </w:rPr>
            </w:pPr>
            <w:r>
              <w:rPr>
                <w:rFonts w:ascii="Arial Black" w:hAnsi="Arial Black" w:cstheme="majorHAnsi"/>
                <w:b w:val="0"/>
                <w:bCs w:val="0"/>
                <w:i/>
                <w:iCs/>
                <w:sz w:val="36"/>
                <w:szCs w:val="36"/>
                <w:u w:val="single"/>
              </w:rPr>
              <w:t>TOPICS</w:t>
            </w:r>
          </w:p>
        </w:tc>
        <w:tc>
          <w:tcPr>
            <w:tcW w:w="1074" w:type="dxa"/>
            <w:tcBorders>
              <w:bottom w:val="single" w:sz="4" w:space="0" w:color="FFFFFF" w:themeColor="background1"/>
            </w:tcBorders>
            <w:hideMark/>
          </w:tcPr>
          <w:p w14:paraId="7BA74A5F" w14:textId="77777777" w:rsidR="001B5963" w:rsidRPr="0023632B" w:rsidRDefault="001B5963">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36"/>
                <w:szCs w:val="36"/>
                <w:u w:val="single"/>
              </w:rPr>
            </w:pPr>
            <w:r w:rsidRPr="0023632B">
              <w:rPr>
                <w:rFonts w:asciiTheme="majorHAnsi" w:hAnsiTheme="majorHAnsi" w:cstheme="majorHAnsi"/>
                <w:i/>
                <w:iCs/>
                <w:sz w:val="36"/>
                <w:szCs w:val="36"/>
                <w:u w:val="single"/>
              </w:rPr>
              <w:t xml:space="preserve">Pg:no </w:t>
            </w:r>
          </w:p>
        </w:tc>
      </w:tr>
      <w:tr w:rsidR="001B5963" w14:paraId="7BE6170B" w14:textId="77777777" w:rsidTr="0023632B">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4BDF1070" w14:textId="77777777" w:rsidR="001B5963" w:rsidRDefault="001B5963">
            <w:pPr>
              <w:spacing w:after="0" w:line="240" w:lineRule="auto"/>
              <w:jc w:val="center"/>
              <w:rPr>
                <w:rFonts w:ascii="Agency FB" w:hAnsi="Agency FB" w:cstheme="majorHAnsi"/>
                <w:b w:val="0"/>
                <w:bCs w:val="0"/>
                <w:sz w:val="36"/>
                <w:szCs w:val="36"/>
              </w:rPr>
            </w:pPr>
            <w:r>
              <w:rPr>
                <w:rFonts w:ascii="Agency FB" w:hAnsi="Agency FB" w:cstheme="majorHAnsi"/>
                <w:b w:val="0"/>
                <w:bCs w:val="0"/>
                <w:sz w:val="36"/>
                <w:szCs w:val="36"/>
              </w:rPr>
              <w:t>01</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8679F2" w14:textId="29758130" w:rsidR="001B5963" w:rsidRDefault="00FA340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 xml:space="preserve">Home </w:t>
            </w:r>
            <w:r w:rsidR="00C753E6">
              <w:rPr>
                <w:rFonts w:ascii="Agency FB" w:hAnsi="Agency FB"/>
                <w:b/>
                <w:bCs/>
                <w:i/>
                <w:iCs/>
                <w:sz w:val="36"/>
                <w:szCs w:val="36"/>
                <w:u w:val="single"/>
              </w:rPr>
              <w:t>Interior</w:t>
            </w:r>
            <w:r w:rsidR="001B5963">
              <w:rPr>
                <w:rFonts w:ascii="Agency FB" w:hAnsi="Agency FB"/>
                <w:b/>
                <w:bCs/>
                <w:i/>
                <w:iCs/>
                <w:sz w:val="36"/>
                <w:szCs w:val="36"/>
                <w:u w:val="single"/>
              </w:rPr>
              <w:t xml:space="preserve"> introduction</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0109EA" w14:textId="77777777" w:rsidR="001B5963" w:rsidRDefault="001B596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szCs w:val="36"/>
              </w:rPr>
            </w:pPr>
            <w:r>
              <w:rPr>
                <w:rFonts w:ascii="Agency FB" w:hAnsi="Agency FB"/>
                <w:b/>
                <w:bCs/>
                <w:sz w:val="36"/>
                <w:szCs w:val="36"/>
              </w:rPr>
              <w:t>1</w:t>
            </w:r>
          </w:p>
        </w:tc>
      </w:tr>
      <w:tr w:rsidR="001B5963" w14:paraId="0071A09E" w14:textId="77777777" w:rsidTr="0023632B">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450EF450" w14:textId="77777777"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02</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BF6984" w14:textId="77777777" w:rsidR="001B5963" w:rsidRDefault="001B59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(Purpose) AND (Scope)</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3FDF97" w14:textId="77777777" w:rsidR="001B5963" w:rsidRDefault="001B59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sz w:val="36"/>
                <w:szCs w:val="36"/>
              </w:rPr>
            </w:pPr>
            <w:r>
              <w:rPr>
                <w:rFonts w:ascii="Agency FB" w:hAnsi="Agency FB"/>
                <w:b/>
                <w:bCs/>
                <w:sz w:val="36"/>
                <w:szCs w:val="36"/>
              </w:rPr>
              <w:t>2</w:t>
            </w:r>
          </w:p>
        </w:tc>
      </w:tr>
      <w:tr w:rsidR="001B5963" w14:paraId="7B9C216E" w14:textId="77777777" w:rsidTr="00236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222B6B26" w14:textId="77777777"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03</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BA488D" w14:textId="77777777" w:rsidR="001B5963" w:rsidRDefault="001B596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Home</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7E33F5" w14:textId="4593B926" w:rsidR="001B5963" w:rsidRDefault="0023632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szCs w:val="36"/>
              </w:rPr>
            </w:pPr>
            <w:r>
              <w:rPr>
                <w:rFonts w:ascii="Agency FB" w:hAnsi="Agency FB"/>
                <w:b/>
                <w:bCs/>
                <w:sz w:val="36"/>
                <w:szCs w:val="36"/>
              </w:rPr>
              <w:t>3</w:t>
            </w:r>
          </w:p>
        </w:tc>
      </w:tr>
      <w:tr w:rsidR="001B5963" w14:paraId="2C54310E" w14:textId="77777777" w:rsidTr="0023632B">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2FBB7A97" w14:textId="77777777"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04</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5AAF9F" w14:textId="1B8A7AD9" w:rsidR="001B5963" w:rsidRDefault="007300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Products</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104C84" w14:textId="667A699D" w:rsidR="001B5963" w:rsidRDefault="0023632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sz w:val="36"/>
                <w:szCs w:val="36"/>
              </w:rPr>
            </w:pPr>
            <w:r>
              <w:rPr>
                <w:rFonts w:ascii="Agency FB" w:hAnsi="Agency FB"/>
                <w:b/>
                <w:bCs/>
                <w:sz w:val="36"/>
                <w:szCs w:val="36"/>
              </w:rPr>
              <w:t>4</w:t>
            </w:r>
          </w:p>
        </w:tc>
      </w:tr>
      <w:tr w:rsidR="001B5963" w14:paraId="760869B2" w14:textId="77777777" w:rsidTr="00236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34EABC68" w14:textId="77777777"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05</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4A9ED9" w14:textId="550D29CE" w:rsidR="001B5963" w:rsidRDefault="0023632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About</w:t>
            </w:r>
            <w:r w:rsidR="00EA1AA6">
              <w:rPr>
                <w:rFonts w:ascii="Agency FB" w:hAnsi="Agency FB"/>
                <w:b/>
                <w:bCs/>
                <w:i/>
                <w:iCs/>
                <w:sz w:val="36"/>
                <w:szCs w:val="36"/>
                <w:u w:val="single"/>
              </w:rPr>
              <w:t xml:space="preserve"> us</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BCC618" w14:textId="0F8237C9" w:rsidR="001B5963" w:rsidRDefault="0023632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szCs w:val="36"/>
              </w:rPr>
            </w:pPr>
            <w:r>
              <w:rPr>
                <w:rFonts w:ascii="Agency FB" w:hAnsi="Agency FB"/>
                <w:b/>
                <w:bCs/>
                <w:sz w:val="36"/>
                <w:szCs w:val="36"/>
              </w:rPr>
              <w:t>5</w:t>
            </w:r>
          </w:p>
        </w:tc>
      </w:tr>
      <w:tr w:rsidR="001B5963" w14:paraId="1C636F06" w14:textId="77777777" w:rsidTr="0023632B">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hideMark/>
          </w:tcPr>
          <w:p w14:paraId="48AED480" w14:textId="0C127367"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w:t>
            </w:r>
            <w:r w:rsidR="0023632B">
              <w:rPr>
                <w:rFonts w:ascii="Agency FB" w:hAnsi="Agency FB"/>
                <w:b w:val="0"/>
                <w:bCs w:val="0"/>
                <w:sz w:val="36"/>
                <w:szCs w:val="36"/>
              </w:rPr>
              <w:t>6</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1B0D3C" w14:textId="77777777" w:rsidR="001B5963" w:rsidRDefault="001B59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Contact us</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D7B5BB" w14:textId="2D4AE2F8" w:rsidR="001B5963" w:rsidRDefault="0023632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sz w:val="36"/>
                <w:szCs w:val="36"/>
              </w:rPr>
            </w:pPr>
            <w:r>
              <w:rPr>
                <w:rFonts w:ascii="Agency FB" w:hAnsi="Agency FB"/>
                <w:b/>
                <w:bCs/>
                <w:sz w:val="36"/>
                <w:szCs w:val="36"/>
              </w:rPr>
              <w:t>6</w:t>
            </w:r>
          </w:p>
        </w:tc>
      </w:tr>
      <w:tr w:rsidR="0023632B" w14:paraId="2645AEB0" w14:textId="77777777" w:rsidTr="00236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bottom w:val="single" w:sz="4" w:space="0" w:color="FFFFFF" w:themeColor="background1"/>
              <w:right w:val="single" w:sz="4" w:space="0" w:color="FFFFFF" w:themeColor="background1"/>
            </w:tcBorders>
          </w:tcPr>
          <w:p w14:paraId="6F1FEB83" w14:textId="160FB063" w:rsidR="0023632B" w:rsidRDefault="0023632B">
            <w:pPr>
              <w:spacing w:after="0" w:line="240" w:lineRule="auto"/>
              <w:jc w:val="center"/>
              <w:rPr>
                <w:rFonts w:ascii="Agency FB" w:hAnsi="Agency FB"/>
                <w:sz w:val="36"/>
                <w:szCs w:val="36"/>
              </w:rPr>
            </w:pPr>
            <w:r>
              <w:rPr>
                <w:rFonts w:ascii="Agency FB" w:hAnsi="Agency FB"/>
                <w:sz w:val="36"/>
                <w:szCs w:val="36"/>
              </w:rPr>
              <w:t>07</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69AEDE9" w14:textId="58050D55" w:rsidR="0023632B" w:rsidRDefault="0023632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Gallery</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0A5DE15" w14:textId="54DD60BA" w:rsidR="0023632B" w:rsidRDefault="0023632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szCs w:val="36"/>
              </w:rPr>
            </w:pPr>
            <w:r>
              <w:rPr>
                <w:rFonts w:ascii="Agency FB" w:hAnsi="Agency FB"/>
                <w:b/>
                <w:bCs/>
                <w:sz w:val="36"/>
                <w:szCs w:val="36"/>
              </w:rPr>
              <w:t>7</w:t>
            </w:r>
          </w:p>
        </w:tc>
      </w:tr>
      <w:tr w:rsidR="001B5963" w14:paraId="3DEB9D55" w14:textId="77777777" w:rsidTr="0023632B">
        <w:tc>
          <w:tcPr>
            <w:cnfStyle w:val="001000000000" w:firstRow="0" w:lastRow="0" w:firstColumn="1" w:lastColumn="0" w:oddVBand="0" w:evenVBand="0" w:oddHBand="0" w:evenHBand="0" w:firstRowFirstColumn="0" w:firstRowLastColumn="0" w:lastRowFirstColumn="0" w:lastRowLastColumn="0"/>
            <w:tcW w:w="1203" w:type="dxa"/>
            <w:tcBorders>
              <w:top w:val="single" w:sz="4" w:space="0" w:color="FFFFFF" w:themeColor="background1"/>
              <w:right w:val="single" w:sz="4" w:space="0" w:color="FFFFFF" w:themeColor="background1"/>
            </w:tcBorders>
            <w:hideMark/>
          </w:tcPr>
          <w:p w14:paraId="2DA6F37A" w14:textId="45A3C875" w:rsidR="001B5963" w:rsidRDefault="001B5963">
            <w:pPr>
              <w:spacing w:after="0" w:line="240" w:lineRule="auto"/>
              <w:jc w:val="center"/>
              <w:rPr>
                <w:rFonts w:ascii="Agency FB" w:hAnsi="Agency FB"/>
                <w:b w:val="0"/>
                <w:bCs w:val="0"/>
                <w:sz w:val="36"/>
                <w:szCs w:val="36"/>
              </w:rPr>
            </w:pPr>
            <w:r>
              <w:rPr>
                <w:rFonts w:ascii="Agency FB" w:hAnsi="Agency FB"/>
                <w:b w:val="0"/>
                <w:bCs w:val="0"/>
                <w:sz w:val="36"/>
                <w:szCs w:val="36"/>
              </w:rPr>
              <w:t>0</w:t>
            </w:r>
            <w:r w:rsidR="0023632B">
              <w:rPr>
                <w:rFonts w:ascii="Agency FB" w:hAnsi="Agency FB"/>
                <w:b w:val="0"/>
                <w:bCs w:val="0"/>
                <w:sz w:val="36"/>
                <w:szCs w:val="36"/>
              </w:rPr>
              <w:t>8</w:t>
            </w:r>
          </w:p>
        </w:tc>
        <w:tc>
          <w:tcPr>
            <w:tcW w:w="7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D74EEE" w14:textId="77777777" w:rsidR="001B5963" w:rsidRDefault="001B59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i/>
                <w:iCs/>
                <w:sz w:val="36"/>
                <w:szCs w:val="36"/>
                <w:u w:val="single"/>
              </w:rPr>
            </w:pPr>
            <w:r>
              <w:rPr>
                <w:rFonts w:ascii="Agency FB" w:hAnsi="Agency FB"/>
                <w:b/>
                <w:bCs/>
                <w:i/>
                <w:iCs/>
                <w:sz w:val="36"/>
                <w:szCs w:val="36"/>
                <w:u w:val="single"/>
              </w:rPr>
              <w:t>Feedback</w:t>
            </w:r>
          </w:p>
        </w:tc>
        <w:tc>
          <w:tcPr>
            <w:tcW w:w="107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FC08D4" w14:textId="362AE186" w:rsidR="001B5963" w:rsidRDefault="0023632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b/>
                <w:bCs/>
                <w:sz w:val="36"/>
                <w:szCs w:val="36"/>
              </w:rPr>
            </w:pPr>
            <w:r>
              <w:rPr>
                <w:rFonts w:ascii="Agency FB" w:hAnsi="Agency FB"/>
                <w:b/>
                <w:bCs/>
                <w:sz w:val="36"/>
                <w:szCs w:val="36"/>
              </w:rPr>
              <w:t>8</w:t>
            </w:r>
          </w:p>
        </w:tc>
      </w:tr>
    </w:tbl>
    <w:p w14:paraId="12FFAA83" w14:textId="77777777" w:rsidR="001B5963" w:rsidRDefault="001B5963" w:rsidP="001B5963">
      <w:pPr>
        <w:rPr>
          <w:rFonts w:ascii="Algerian" w:hAnsi="Algerian"/>
          <w:b/>
          <w:bCs/>
          <w:i/>
          <w:iCs/>
          <w:sz w:val="52"/>
          <w:szCs w:val="52"/>
          <w:u w:val="single"/>
        </w:rPr>
      </w:pPr>
    </w:p>
    <w:p w14:paraId="753D14E4" w14:textId="77777777" w:rsidR="001B5963" w:rsidRDefault="001B5963" w:rsidP="001B5963">
      <w:pPr>
        <w:jc w:val="center"/>
        <w:rPr>
          <w:rFonts w:ascii="Arial Black" w:hAnsi="Arial Black"/>
          <w:b/>
          <w:bCs/>
          <w:sz w:val="36"/>
          <w:szCs w:val="36"/>
        </w:rPr>
      </w:pPr>
    </w:p>
    <w:p w14:paraId="43575C99" w14:textId="77777777" w:rsidR="001B5963" w:rsidRDefault="001B5963" w:rsidP="001B5963">
      <w:pPr>
        <w:jc w:val="center"/>
        <w:rPr>
          <w:rFonts w:ascii="Arial Black" w:hAnsi="Arial Black"/>
          <w:b/>
          <w:bCs/>
          <w:sz w:val="36"/>
          <w:szCs w:val="36"/>
        </w:rPr>
      </w:pPr>
    </w:p>
    <w:p w14:paraId="09883779" w14:textId="77777777" w:rsidR="001B5963" w:rsidRDefault="001B5963" w:rsidP="001B5963">
      <w:pPr>
        <w:jc w:val="center"/>
        <w:rPr>
          <w:rFonts w:ascii="Arial Black" w:hAnsi="Arial Black"/>
          <w:b/>
          <w:bCs/>
          <w:sz w:val="36"/>
          <w:szCs w:val="36"/>
        </w:rPr>
      </w:pPr>
    </w:p>
    <w:p w14:paraId="49C4C0EC" w14:textId="77777777" w:rsidR="001B5963" w:rsidRDefault="001B5963" w:rsidP="001B5963">
      <w:pPr>
        <w:jc w:val="center"/>
        <w:rPr>
          <w:rFonts w:ascii="Arial Black" w:hAnsi="Arial Black"/>
          <w:b/>
          <w:bCs/>
          <w:sz w:val="36"/>
          <w:szCs w:val="36"/>
        </w:rPr>
      </w:pPr>
    </w:p>
    <w:p w14:paraId="5CFF53A1" w14:textId="52E1C984" w:rsidR="001B5963" w:rsidRPr="00B266DA" w:rsidRDefault="00C753E6" w:rsidP="002118B2">
      <w:pPr>
        <w:rPr>
          <w:rFonts w:ascii="Algerian" w:hAnsi="Algerian"/>
          <w:b/>
          <w:bCs/>
          <w:i/>
          <w:iCs/>
          <w:sz w:val="72"/>
          <w:szCs w:val="72"/>
          <w:u w:val="single"/>
        </w:rPr>
      </w:pPr>
      <w:r w:rsidRPr="00B266DA">
        <w:rPr>
          <w:rFonts w:ascii="Algerian" w:hAnsi="Algerian"/>
          <w:b/>
          <w:bCs/>
          <w:i/>
          <w:iCs/>
          <w:sz w:val="72"/>
          <w:szCs w:val="72"/>
          <w:u w:val="single"/>
        </w:rPr>
        <w:t>HOME-INTERIOR</w:t>
      </w:r>
    </w:p>
    <w:p w14:paraId="4AF47A50" w14:textId="77777777" w:rsidR="002118B2" w:rsidRDefault="002118B2" w:rsidP="00C753E6">
      <w:pPr>
        <w:ind w:left="1800"/>
        <w:rPr>
          <w:rFonts w:ascii="Algerian" w:hAnsi="Algerian"/>
          <w:b/>
          <w:bCs/>
          <w:i/>
          <w:iCs/>
          <w:sz w:val="72"/>
          <w:szCs w:val="72"/>
          <w:u w:val="single"/>
        </w:rPr>
      </w:pPr>
    </w:p>
    <w:p w14:paraId="121F87A9" w14:textId="5C97E9E2" w:rsidR="001B5963" w:rsidRPr="00C753E6" w:rsidRDefault="005C6AF6" w:rsidP="00C753E6">
      <w:pPr>
        <w:ind w:left="1800"/>
        <w:rPr>
          <w:rFonts w:ascii="Algerian" w:hAnsi="Algerian"/>
          <w:b/>
          <w:bCs/>
          <w:i/>
          <w:iCs/>
          <w:sz w:val="72"/>
          <w:szCs w:val="72"/>
          <w:u w:val="single"/>
        </w:rPr>
      </w:pPr>
      <w:r w:rsidRPr="00C753E6">
        <w:rPr>
          <w:rFonts w:ascii="Algerian" w:hAnsi="Algerian"/>
          <w:b/>
          <w:bCs/>
          <w:i/>
          <w:iCs/>
          <w:sz w:val="72"/>
          <w:szCs w:val="72"/>
          <w:u w:val="single"/>
        </w:rPr>
        <w:lastRenderedPageBreak/>
        <w:t>I</w:t>
      </w:r>
      <w:r w:rsidR="001B5963" w:rsidRPr="00C753E6">
        <w:rPr>
          <w:rFonts w:ascii="Algerian" w:hAnsi="Algerian"/>
          <w:b/>
          <w:bCs/>
          <w:i/>
          <w:iCs/>
          <w:sz w:val="72"/>
          <w:szCs w:val="72"/>
          <w:u w:val="single"/>
        </w:rPr>
        <w:t>ntroduction</w:t>
      </w:r>
      <w:r>
        <w:rPr>
          <w:rFonts w:ascii="Algerian" w:hAnsi="Algerian"/>
          <w:b/>
          <w:bCs/>
          <w:i/>
          <w:iCs/>
          <w:sz w:val="72"/>
          <w:szCs w:val="72"/>
          <w:u w:val="single"/>
        </w:rPr>
        <w:t>:</w:t>
      </w:r>
      <w:r w:rsidR="001B5963" w:rsidRPr="00C753E6">
        <w:rPr>
          <w:rFonts w:ascii="Algerian" w:hAnsi="Algerian"/>
          <w:b/>
          <w:bCs/>
          <w:i/>
          <w:iCs/>
          <w:sz w:val="72"/>
          <w:szCs w:val="72"/>
          <w:u w:val="single"/>
        </w:rPr>
        <w:t xml:space="preserve"> </w:t>
      </w:r>
    </w:p>
    <w:p w14:paraId="01645623" w14:textId="264DA634" w:rsidR="001B5963" w:rsidRPr="00B71053" w:rsidRDefault="007E21A7" w:rsidP="001B5963">
      <w:pPr>
        <w:rPr>
          <w:rFonts w:ascii="Centaur" w:hAnsi="Centaur"/>
          <w:i/>
          <w:iCs/>
          <w:sz w:val="40"/>
          <w:szCs w:val="40"/>
        </w:rPr>
      </w:pPr>
      <w:r>
        <w:rPr>
          <w:rFonts w:ascii="Centaur" w:hAnsi="Centaur"/>
          <w:i/>
          <w:iCs/>
          <w:noProof/>
          <w:kern w:val="0"/>
          <w:sz w:val="36"/>
          <w:szCs w:val="36"/>
        </w:rPr>
        <w:drawing>
          <wp:inline distT="0" distB="0" distL="0" distR="0" wp14:anchorId="0BEDD98F" wp14:editId="6312E256">
            <wp:extent cx="5715000" cy="420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tretch>
                      <a:fillRect/>
                    </a:stretch>
                  </pic:blipFill>
                  <pic:spPr>
                    <a:xfrm>
                      <a:off x="0" y="0"/>
                      <a:ext cx="5715000" cy="4202430"/>
                    </a:xfrm>
                    <a:prstGeom prst="rect">
                      <a:avLst/>
                    </a:prstGeom>
                  </pic:spPr>
                </pic:pic>
              </a:graphicData>
            </a:graphic>
          </wp:inline>
        </w:drawing>
      </w:r>
      <w:r w:rsidR="001B5963" w:rsidRPr="00AA44AF">
        <w:rPr>
          <w:rFonts w:ascii="Centaur" w:hAnsi="Centaur"/>
          <w:i/>
          <w:iCs/>
          <w:kern w:val="0"/>
          <w:sz w:val="36"/>
          <w:szCs w:val="36"/>
          <w14:ligatures w14:val="none"/>
        </w:rPr>
        <w:br w:type="page"/>
      </w:r>
      <w:r w:rsidR="003020F7" w:rsidRPr="003020F7">
        <w:rPr>
          <w:rFonts w:ascii="Centaur" w:hAnsi="Centaur"/>
          <w:i/>
          <w:iCs/>
          <w:sz w:val="36"/>
          <w:szCs w:val="36"/>
        </w:rPr>
        <w:lastRenderedPageBreak/>
        <w:t>Residential home interior design focuses on enhancing the interior spaces of homes</w:t>
      </w:r>
      <w:r w:rsidR="003020F7">
        <w:rPr>
          <w:rFonts w:ascii="Centaur" w:hAnsi="Centaur"/>
          <w:i/>
          <w:iCs/>
          <w:sz w:val="40"/>
          <w:szCs w:val="40"/>
        </w:rPr>
        <w:t xml:space="preserve"> to create an </w:t>
      </w:r>
      <w:ins w:id="0" w:author="Narjis Zehra">
        <w:r w:rsidR="00012097">
          <w:rPr>
            <w:rFonts w:ascii="Centaur" w:hAnsi="Centaur"/>
            <w:i/>
            <w:iCs/>
            <w:kern w:val="0"/>
            <w:sz w:val="36"/>
            <w:szCs w:val="36"/>
            <w14:ligatures w14:val="none"/>
          </w:rPr>
          <w:t>aesthetically pleasing and functional e</w:t>
        </w:r>
        <w:r w:rsidR="0020009E">
          <w:rPr>
            <w:rFonts w:ascii="Centaur" w:hAnsi="Centaur"/>
            <w:i/>
            <w:iCs/>
            <w:kern w:val="0"/>
            <w:sz w:val="36"/>
            <w:szCs w:val="36"/>
            <w14:ligatures w14:val="none"/>
          </w:rPr>
          <w:t xml:space="preserve">nvironment. This includes choosing color </w:t>
        </w:r>
        <w:r w:rsidR="00003DE8">
          <w:rPr>
            <w:rFonts w:ascii="Centaur" w:hAnsi="Centaur"/>
            <w:i/>
            <w:iCs/>
            <w:kern w:val="0"/>
            <w:sz w:val="36"/>
            <w:szCs w:val="36"/>
            <w14:ligatures w14:val="none"/>
          </w:rPr>
          <w:t xml:space="preserve">schemes, furniture </w:t>
        </w:r>
        <w:proofErr w:type="gramStart"/>
        <w:r w:rsidR="00003DE8">
          <w:rPr>
            <w:rFonts w:ascii="Centaur" w:hAnsi="Centaur"/>
            <w:i/>
            <w:iCs/>
            <w:kern w:val="0"/>
            <w:sz w:val="36"/>
            <w:szCs w:val="36"/>
            <w14:ligatures w14:val="none"/>
          </w:rPr>
          <w:t xml:space="preserve">lighting </w:t>
        </w:r>
      </w:ins>
      <w:r w:rsidR="00CC3C82">
        <w:rPr>
          <w:rFonts w:ascii="Centaur" w:hAnsi="Centaur"/>
          <w:i/>
          <w:iCs/>
          <w:kern w:val="0"/>
          <w:sz w:val="36"/>
          <w:szCs w:val="36"/>
          <w14:ligatures w14:val="none"/>
        </w:rPr>
        <w:t>,</w:t>
      </w:r>
      <w:proofErr w:type="gramEnd"/>
      <w:r w:rsidR="00CC3C82">
        <w:rPr>
          <w:rFonts w:ascii="Centaur" w:hAnsi="Centaur"/>
          <w:i/>
          <w:iCs/>
          <w:kern w:val="0"/>
          <w:sz w:val="36"/>
          <w:szCs w:val="36"/>
          <w14:ligatures w14:val="none"/>
        </w:rPr>
        <w:t xml:space="preserve"> and </w:t>
      </w:r>
      <w:r w:rsidR="00FA340A">
        <w:rPr>
          <w:rFonts w:ascii="Centaur" w:hAnsi="Centaur"/>
          <w:i/>
          <w:iCs/>
          <w:kern w:val="0"/>
          <w:sz w:val="36"/>
          <w:szCs w:val="36"/>
          <w14:ligatures w14:val="none"/>
        </w:rPr>
        <w:t>d</w:t>
      </w:r>
      <w:r w:rsidR="00B71053">
        <w:rPr>
          <w:rFonts w:ascii="Centaur" w:hAnsi="Centaur"/>
          <w:i/>
          <w:iCs/>
          <w:kern w:val="0"/>
          <w:sz w:val="36"/>
          <w:szCs w:val="36"/>
          <w14:ligatures w14:val="none"/>
        </w:rPr>
        <w:t>e</w:t>
      </w:r>
      <w:r w:rsidR="00FA340A">
        <w:rPr>
          <w:rFonts w:ascii="Centaur" w:hAnsi="Centaur"/>
          <w:i/>
          <w:iCs/>
          <w:kern w:val="0"/>
          <w:sz w:val="36"/>
          <w:szCs w:val="36"/>
          <w14:ligatures w14:val="none"/>
        </w:rPr>
        <w:t xml:space="preserve">cor that reflect the homeowners personal styles while maximizing the spaces efficiency and comfort. </w:t>
      </w:r>
      <w:proofErr w:type="spellStart"/>
      <w:r w:rsidR="00FA340A">
        <w:rPr>
          <w:rFonts w:ascii="Centaur" w:hAnsi="Centaur"/>
          <w:i/>
          <w:iCs/>
          <w:kern w:val="0"/>
          <w:sz w:val="36"/>
          <w:szCs w:val="36"/>
          <w14:ligatures w14:val="none"/>
        </w:rPr>
        <w:t>Bassical</w:t>
      </w:r>
      <w:r w:rsidR="00B71053">
        <w:rPr>
          <w:rFonts w:ascii="Centaur" w:hAnsi="Centaur"/>
          <w:i/>
          <w:iCs/>
          <w:kern w:val="0"/>
          <w:sz w:val="36"/>
          <w:szCs w:val="36"/>
          <w14:ligatures w14:val="none"/>
        </w:rPr>
        <w:t>l</w:t>
      </w:r>
      <w:r w:rsidR="00FA340A">
        <w:rPr>
          <w:rFonts w:ascii="Centaur" w:hAnsi="Centaur"/>
          <w:i/>
          <w:iCs/>
          <w:kern w:val="0"/>
          <w:sz w:val="36"/>
          <w:szCs w:val="36"/>
          <w14:ligatures w14:val="none"/>
        </w:rPr>
        <w:t>y</w:t>
      </w:r>
      <w:proofErr w:type="spellEnd"/>
      <w:r w:rsidR="00FA340A">
        <w:rPr>
          <w:rFonts w:ascii="Centaur" w:hAnsi="Centaur"/>
          <w:i/>
          <w:iCs/>
          <w:kern w:val="0"/>
          <w:sz w:val="36"/>
          <w:szCs w:val="36"/>
          <w14:ligatures w14:val="none"/>
        </w:rPr>
        <w:t>, interior design is about ensuring that a</w:t>
      </w:r>
      <w:r w:rsidR="00B71053">
        <w:rPr>
          <w:rFonts w:ascii="Centaur" w:hAnsi="Centaur"/>
          <w:i/>
          <w:iCs/>
          <w:kern w:val="0"/>
          <w:sz w:val="36"/>
          <w:szCs w:val="36"/>
          <w14:ligatures w14:val="none"/>
        </w:rPr>
        <w:t xml:space="preserve"> </w:t>
      </w:r>
      <w:r w:rsidR="00FA340A">
        <w:rPr>
          <w:rFonts w:ascii="Centaur" w:hAnsi="Centaur"/>
          <w:i/>
          <w:iCs/>
          <w:kern w:val="0"/>
          <w:sz w:val="36"/>
          <w:szCs w:val="36"/>
          <w14:ligatures w14:val="none"/>
        </w:rPr>
        <w:t>room, such as a kitchen, serves all of its intended purposes while at the same time creating an aesthetic that appeals to people. It creates a positive and healthy response to those who will be using or living in the space.</w:t>
      </w:r>
      <w:ins w:id="1" w:author="Narjis Zehra">
        <w:r w:rsidR="001B5963" w:rsidRPr="00AA44AF">
          <w:rPr>
            <w:rFonts w:ascii="Centaur" w:hAnsi="Centaur"/>
            <w:i/>
            <w:iCs/>
            <w:kern w:val="0"/>
            <w:sz w:val="36"/>
            <w:szCs w:val="36"/>
            <w14:ligatures w14:val="none"/>
          </w:rPr>
          <w:br w:type="page"/>
        </w:r>
      </w:ins>
    </w:p>
    <w:p w14:paraId="0149331E" w14:textId="5B701447" w:rsidR="001B5963" w:rsidRPr="00B266DA" w:rsidRDefault="005C6AF6" w:rsidP="00B266DA">
      <w:pPr>
        <w:ind w:left="360"/>
        <w:rPr>
          <w:rFonts w:ascii="Algerian" w:hAnsi="Algerian"/>
          <w:b/>
          <w:bCs/>
          <w:i/>
          <w:iCs/>
          <w:sz w:val="56"/>
          <w:szCs w:val="56"/>
          <w:u w:val="single"/>
        </w:rPr>
      </w:pPr>
      <w:r w:rsidRPr="00B266DA">
        <w:rPr>
          <w:rFonts w:ascii="Algerian" w:hAnsi="Algerian"/>
          <w:b/>
          <w:bCs/>
          <w:i/>
          <w:iCs/>
          <w:sz w:val="56"/>
          <w:szCs w:val="56"/>
          <w:u w:val="single"/>
        </w:rPr>
        <w:lastRenderedPageBreak/>
        <w:t>P</w:t>
      </w:r>
      <w:r w:rsidR="001B5963" w:rsidRPr="00B266DA">
        <w:rPr>
          <w:rFonts w:ascii="Algerian" w:hAnsi="Algerian"/>
          <w:b/>
          <w:bCs/>
          <w:i/>
          <w:iCs/>
          <w:sz w:val="56"/>
          <w:szCs w:val="56"/>
          <w:u w:val="single"/>
        </w:rPr>
        <w:t>urpose</w:t>
      </w:r>
      <w:r w:rsidRPr="00B266DA">
        <w:rPr>
          <w:rFonts w:ascii="Algerian" w:hAnsi="Algerian"/>
          <w:b/>
          <w:bCs/>
          <w:i/>
          <w:iCs/>
          <w:sz w:val="56"/>
          <w:szCs w:val="56"/>
          <w:u w:val="single"/>
        </w:rPr>
        <w:t>:</w:t>
      </w:r>
    </w:p>
    <w:p w14:paraId="703AB46D" w14:textId="108FE6C3" w:rsidR="001B5963" w:rsidRPr="007300DE" w:rsidRDefault="007300DE" w:rsidP="00B71053">
      <w:pPr>
        <w:rPr>
          <w:rFonts w:ascii="Centaur" w:hAnsi="Centaur"/>
          <w:i/>
          <w:iCs/>
          <w:sz w:val="40"/>
          <w:szCs w:val="40"/>
        </w:rPr>
      </w:pPr>
      <w:r w:rsidRPr="007300DE">
        <w:rPr>
          <w:rFonts w:ascii="Centaur" w:hAnsi="Centaur"/>
          <w:i/>
          <w:iCs/>
          <w:sz w:val="40"/>
          <w:szCs w:val="40"/>
        </w:rPr>
        <w:t xml:space="preserve"> </w:t>
      </w:r>
      <w:r w:rsidR="00B71053">
        <w:rPr>
          <w:rFonts w:ascii="Centaur" w:hAnsi="Centaur"/>
          <w:i/>
          <w:iCs/>
          <w:sz w:val="40"/>
          <w:szCs w:val="40"/>
        </w:rPr>
        <w:t>G</w:t>
      </w:r>
      <w:r w:rsidRPr="007300DE">
        <w:rPr>
          <w:rFonts w:ascii="Centaur" w:hAnsi="Centaur"/>
          <w:i/>
          <w:iCs/>
          <w:sz w:val="40"/>
          <w:szCs w:val="40"/>
        </w:rPr>
        <w:t xml:space="preserve">ood interior design plays an important role in creating a comfortable </w:t>
      </w:r>
      <w:r>
        <w:rPr>
          <w:rFonts w:ascii="Centaur" w:hAnsi="Centaur"/>
          <w:i/>
          <w:iCs/>
          <w:sz w:val="40"/>
          <w:szCs w:val="40"/>
        </w:rPr>
        <w:t xml:space="preserve">loving or working environment. A well-designed space can greatly </w:t>
      </w:r>
      <w:r w:rsidR="004B760B">
        <w:rPr>
          <w:rFonts w:ascii="Centaur" w:hAnsi="Centaur"/>
          <w:i/>
          <w:iCs/>
          <w:sz w:val="40"/>
          <w:szCs w:val="40"/>
        </w:rPr>
        <w:t xml:space="preserve">enhance the overall comfort and satisfaction of its occupants. Choosing the right </w:t>
      </w:r>
      <w:proofErr w:type="spellStart"/>
      <w:r w:rsidR="004B760B">
        <w:rPr>
          <w:rFonts w:ascii="Centaur" w:hAnsi="Centaur"/>
          <w:i/>
          <w:iCs/>
          <w:sz w:val="40"/>
          <w:szCs w:val="40"/>
        </w:rPr>
        <w:t>ligtning</w:t>
      </w:r>
      <w:proofErr w:type="spellEnd"/>
      <w:r w:rsidR="004B760B">
        <w:rPr>
          <w:rFonts w:ascii="Centaur" w:hAnsi="Centaur"/>
          <w:i/>
          <w:iCs/>
          <w:sz w:val="40"/>
          <w:szCs w:val="40"/>
        </w:rPr>
        <w:t xml:space="preserve"> is one of the most important factors in ensuring a sense of calm and positive energy in a space.</w:t>
      </w:r>
    </w:p>
    <w:p w14:paraId="746382D1" w14:textId="77777777" w:rsidR="001B5963" w:rsidRPr="00232A44" w:rsidRDefault="001B5963" w:rsidP="001B5963">
      <w:pPr>
        <w:rPr>
          <w:rFonts w:ascii="Centaur" w:hAnsi="Centaur"/>
          <w:b/>
          <w:bCs/>
          <w:sz w:val="48"/>
          <w:szCs w:val="48"/>
        </w:rPr>
      </w:pPr>
    </w:p>
    <w:p w14:paraId="289E793F" w14:textId="77777777" w:rsidR="001B5963" w:rsidRDefault="001B5963" w:rsidP="001B5963">
      <w:pPr>
        <w:jc w:val="center"/>
        <w:rPr>
          <w:rFonts w:ascii="Algerian" w:hAnsi="Algerian"/>
          <w:b/>
          <w:bCs/>
          <w:sz w:val="48"/>
          <w:szCs w:val="48"/>
        </w:rPr>
      </w:pPr>
    </w:p>
    <w:p w14:paraId="629E4053" w14:textId="625AA14B" w:rsidR="001B5963" w:rsidRPr="00B266DA" w:rsidRDefault="001B5963" w:rsidP="00B266DA">
      <w:pPr>
        <w:ind w:left="360"/>
        <w:rPr>
          <w:rFonts w:ascii="Algerian" w:hAnsi="Algerian"/>
          <w:b/>
          <w:bCs/>
          <w:i/>
          <w:iCs/>
          <w:sz w:val="48"/>
          <w:szCs w:val="48"/>
          <w:u w:val="single"/>
        </w:rPr>
      </w:pPr>
      <w:r w:rsidRPr="00B266DA">
        <w:rPr>
          <w:rFonts w:ascii="Algerian" w:hAnsi="Algerian"/>
          <w:b/>
          <w:bCs/>
          <w:i/>
          <w:iCs/>
          <w:sz w:val="48"/>
          <w:szCs w:val="48"/>
          <w:u w:val="single"/>
        </w:rPr>
        <w:t>Scope</w:t>
      </w:r>
      <w:r w:rsidR="005C6AF6" w:rsidRPr="00B266DA">
        <w:rPr>
          <w:rFonts w:ascii="Algerian" w:hAnsi="Algerian"/>
          <w:b/>
          <w:bCs/>
          <w:i/>
          <w:iCs/>
          <w:sz w:val="48"/>
          <w:szCs w:val="48"/>
          <w:u w:val="single"/>
        </w:rPr>
        <w:t>:</w:t>
      </w:r>
    </w:p>
    <w:p w14:paraId="391A370A" w14:textId="262B4E69" w:rsidR="001B5963" w:rsidRPr="004B760B" w:rsidRDefault="004B760B" w:rsidP="004B760B">
      <w:pPr>
        <w:pStyle w:val="NormalWeb"/>
        <w:numPr>
          <w:ilvl w:val="0"/>
          <w:numId w:val="26"/>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Centaur" w:hAnsi="Centaur" w:cs="Segoe UI"/>
          <w:i/>
          <w:iCs/>
          <w:color w:val="0D0D0D"/>
        </w:rPr>
      </w:pPr>
      <w:r>
        <w:rPr>
          <w:rFonts w:ascii="Centaur" w:hAnsi="Centaur"/>
          <w:i/>
          <w:iCs/>
          <w:sz w:val="32"/>
          <w:szCs w:val="32"/>
        </w:rPr>
        <w:t>Determining the layout of furniture and other elements to optimize the use of space.</w:t>
      </w:r>
    </w:p>
    <w:p w14:paraId="16094AF1" w14:textId="47AC64E4" w:rsidR="004B760B" w:rsidRDefault="004B760B" w:rsidP="004B760B">
      <w:pPr>
        <w:pStyle w:val="NormalWeb"/>
        <w:numPr>
          <w:ilvl w:val="0"/>
          <w:numId w:val="26"/>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Centaur" w:hAnsi="Centaur" w:cs="Segoe UI"/>
          <w:i/>
          <w:iCs/>
          <w:color w:val="0D0D0D"/>
          <w:sz w:val="32"/>
          <w:szCs w:val="32"/>
        </w:rPr>
      </w:pPr>
      <w:r w:rsidRPr="004B760B">
        <w:rPr>
          <w:rFonts w:ascii="Centaur" w:hAnsi="Centaur" w:cs="Segoe UI"/>
          <w:i/>
          <w:iCs/>
          <w:color w:val="0D0D0D"/>
          <w:sz w:val="32"/>
          <w:szCs w:val="32"/>
        </w:rPr>
        <w:t xml:space="preserve">Selecting </w:t>
      </w:r>
      <w:r>
        <w:rPr>
          <w:rFonts w:ascii="Centaur" w:hAnsi="Centaur" w:cs="Segoe UI"/>
          <w:i/>
          <w:iCs/>
          <w:color w:val="0D0D0D"/>
          <w:sz w:val="32"/>
          <w:szCs w:val="32"/>
        </w:rPr>
        <w:t>colors that complement each other and create the desired ambiance in different rooms.</w:t>
      </w:r>
    </w:p>
    <w:p w14:paraId="2006D284" w14:textId="53519A12" w:rsidR="004B760B" w:rsidRDefault="004B760B" w:rsidP="004B760B">
      <w:pPr>
        <w:pStyle w:val="NormalWeb"/>
        <w:numPr>
          <w:ilvl w:val="0"/>
          <w:numId w:val="26"/>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Centaur" w:hAnsi="Centaur" w:cs="Segoe UI"/>
          <w:i/>
          <w:iCs/>
          <w:color w:val="0D0D0D"/>
          <w:sz w:val="32"/>
          <w:szCs w:val="32"/>
        </w:rPr>
      </w:pPr>
      <w:r>
        <w:rPr>
          <w:rFonts w:ascii="Centaur" w:hAnsi="Centaur" w:cs="Segoe UI"/>
          <w:i/>
          <w:iCs/>
          <w:color w:val="0D0D0D"/>
          <w:sz w:val="32"/>
          <w:szCs w:val="32"/>
        </w:rPr>
        <w:t>Choosing furniture that fits the space, is comfortable, and aligns with the overall design theme.</w:t>
      </w:r>
    </w:p>
    <w:p w14:paraId="5132BF8B" w14:textId="5F734233" w:rsidR="004B760B" w:rsidRPr="004B760B" w:rsidRDefault="00EA6B01" w:rsidP="004B760B">
      <w:pPr>
        <w:pStyle w:val="NormalWeb"/>
        <w:numPr>
          <w:ilvl w:val="0"/>
          <w:numId w:val="26"/>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Centaur" w:hAnsi="Centaur" w:cs="Segoe UI"/>
          <w:i/>
          <w:iCs/>
          <w:color w:val="0D0D0D"/>
          <w:sz w:val="32"/>
          <w:szCs w:val="32"/>
        </w:rPr>
      </w:pPr>
      <w:r>
        <w:rPr>
          <w:rFonts w:ascii="Centaur" w:hAnsi="Centaur" w:cs="Segoe UI"/>
          <w:i/>
          <w:iCs/>
          <w:color w:val="0D0D0D"/>
          <w:sz w:val="32"/>
          <w:szCs w:val="32"/>
        </w:rPr>
        <w:t>Selecting d</w:t>
      </w:r>
      <w:r w:rsidR="00B71053">
        <w:rPr>
          <w:rFonts w:ascii="Centaur" w:hAnsi="Centaur" w:cs="Segoe UI"/>
          <w:i/>
          <w:iCs/>
          <w:color w:val="0D0D0D"/>
          <w:sz w:val="32"/>
          <w:szCs w:val="32"/>
        </w:rPr>
        <w:t>e</w:t>
      </w:r>
      <w:r>
        <w:rPr>
          <w:rFonts w:ascii="Centaur" w:hAnsi="Centaur" w:cs="Segoe UI"/>
          <w:i/>
          <w:iCs/>
          <w:color w:val="0D0D0D"/>
          <w:sz w:val="32"/>
          <w:szCs w:val="32"/>
        </w:rPr>
        <w:t>cor items such as artwork, rugs, curtains and plants to personalize the space and add characters.</w:t>
      </w:r>
    </w:p>
    <w:p w14:paraId="3DBE4BEE" w14:textId="77777777" w:rsidR="001B5963" w:rsidRDefault="001B5963" w:rsidP="001B5963">
      <w:pPr>
        <w:ind w:left="1260"/>
        <w:rPr>
          <w:rFonts w:ascii="Aptos Narrow" w:hAnsi="Aptos Narrow"/>
          <w:sz w:val="32"/>
          <w:szCs w:val="32"/>
        </w:rPr>
      </w:pPr>
    </w:p>
    <w:p w14:paraId="10A2B2DA" w14:textId="4656BCC7" w:rsidR="001B5963" w:rsidRDefault="001B5963" w:rsidP="001B5963">
      <w:pPr>
        <w:rPr>
          <w:rFonts w:ascii="Aptos Narrow" w:hAnsi="Aptos Narrow"/>
          <w:sz w:val="32"/>
          <w:szCs w:val="32"/>
        </w:rPr>
      </w:pPr>
      <w:r>
        <w:rPr>
          <w:rFonts w:ascii="Aptos Narrow" w:hAnsi="Aptos Narrow"/>
          <w:sz w:val="32"/>
          <w:szCs w:val="32"/>
        </w:rPr>
        <w:t xml:space="preserve"> </w:t>
      </w:r>
    </w:p>
    <w:p w14:paraId="4CB40C6B" w14:textId="77777777" w:rsidR="001B5963" w:rsidRDefault="001B5963" w:rsidP="001B5963">
      <w:pPr>
        <w:rPr>
          <w:rFonts w:ascii="Aptos Narrow" w:hAnsi="Aptos Narrow"/>
          <w:sz w:val="32"/>
          <w:szCs w:val="32"/>
        </w:rPr>
      </w:pPr>
    </w:p>
    <w:p w14:paraId="324D39B1" w14:textId="77777777" w:rsidR="001B5963" w:rsidRDefault="001B5963" w:rsidP="001B5963">
      <w:pPr>
        <w:rPr>
          <w:rFonts w:ascii="Aptos Narrow" w:hAnsi="Aptos Narrow"/>
          <w:sz w:val="32"/>
          <w:szCs w:val="32"/>
        </w:rPr>
      </w:pPr>
    </w:p>
    <w:p w14:paraId="57AB0674" w14:textId="77777777" w:rsidR="001B5963" w:rsidRDefault="001B5963" w:rsidP="001B5963">
      <w:pPr>
        <w:rPr>
          <w:rFonts w:ascii="Aptos Narrow" w:hAnsi="Aptos Narrow"/>
          <w:sz w:val="32"/>
          <w:szCs w:val="32"/>
        </w:rPr>
      </w:pPr>
    </w:p>
    <w:p w14:paraId="57237119" w14:textId="77777777" w:rsidR="001B5963" w:rsidRDefault="001B5963" w:rsidP="001B5963">
      <w:pPr>
        <w:rPr>
          <w:rFonts w:ascii="Aptos Narrow" w:hAnsi="Aptos Narrow"/>
          <w:sz w:val="32"/>
          <w:szCs w:val="32"/>
        </w:rPr>
      </w:pPr>
    </w:p>
    <w:p w14:paraId="05B6A793" w14:textId="5D3A93B1" w:rsidR="001B5963" w:rsidRDefault="001B5963" w:rsidP="001B5963">
      <w:pPr>
        <w:pStyle w:val="ListParagraph"/>
        <w:ind w:left="2520"/>
        <w:rPr>
          <w:rFonts w:ascii="Algerian" w:hAnsi="Algerian"/>
          <w:b/>
          <w:bCs/>
          <w:i/>
          <w:iCs/>
          <w:sz w:val="44"/>
          <w:szCs w:val="44"/>
          <w:highlight w:val="lightGray"/>
          <w:u w:val="single"/>
        </w:rPr>
      </w:pPr>
      <w:r>
        <w:rPr>
          <w:rFonts w:ascii="Algerian" w:hAnsi="Algerian"/>
          <w:b/>
          <w:bCs/>
          <w:i/>
          <w:iCs/>
          <w:sz w:val="44"/>
          <w:szCs w:val="44"/>
          <w:highlight w:val="lightGray"/>
          <w:u w:val="single"/>
        </w:rPr>
        <w:t xml:space="preserve"> </w:t>
      </w:r>
      <w:r>
        <w:rPr>
          <w:rFonts w:ascii="Algerian" w:hAnsi="Algerian"/>
          <w:b/>
          <w:bCs/>
          <w:i/>
          <w:iCs/>
          <w:sz w:val="52"/>
          <w:szCs w:val="52"/>
          <w:highlight w:val="lightGray"/>
          <w:u w:val="single"/>
        </w:rPr>
        <w:t>HOME</w:t>
      </w:r>
      <w:r w:rsidR="005C6AF6">
        <w:rPr>
          <w:rFonts w:ascii="Algerian" w:hAnsi="Algerian"/>
          <w:b/>
          <w:bCs/>
          <w:i/>
          <w:iCs/>
          <w:sz w:val="52"/>
          <w:szCs w:val="52"/>
          <w:highlight w:val="lightGray"/>
          <w:u w:val="single"/>
        </w:rPr>
        <w:t>:</w:t>
      </w:r>
    </w:p>
    <w:p w14:paraId="4B475D90" w14:textId="77777777" w:rsidR="001B5963" w:rsidRDefault="001B5963" w:rsidP="001B5963">
      <w:pPr>
        <w:pStyle w:val="ListParagraph"/>
        <w:rPr>
          <w:rFonts w:ascii="Aptos Narrow" w:hAnsi="Aptos Narrow"/>
          <w:sz w:val="32"/>
          <w:szCs w:val="32"/>
        </w:rPr>
      </w:pPr>
    </w:p>
    <w:p w14:paraId="0BDD28C5" w14:textId="34BD6EB0" w:rsidR="001B5963" w:rsidRDefault="001B5963" w:rsidP="001B5963">
      <w:pPr>
        <w:pStyle w:val="ListParagraph"/>
        <w:rPr>
          <w:rFonts w:ascii="Aptos Narrow" w:hAnsi="Aptos Narrow"/>
          <w:b/>
          <w:bCs/>
          <w:sz w:val="32"/>
          <w:szCs w:val="32"/>
        </w:rPr>
      </w:pPr>
      <w:r>
        <w:rPr>
          <w:rFonts w:ascii="Aptos Narrow" w:hAnsi="Aptos Narrow"/>
          <w:b/>
          <w:bCs/>
          <w:sz w:val="32"/>
          <w:szCs w:val="32"/>
        </w:rPr>
        <w:t>Description</w:t>
      </w:r>
    </w:p>
    <w:p w14:paraId="2F96D44D" w14:textId="669557C8" w:rsidR="00EB0925" w:rsidRDefault="00787472" w:rsidP="00787472">
      <w:pPr>
        <w:pStyle w:val="ListParagraph"/>
        <w:rPr>
          <w:rFonts w:ascii="Centaur" w:hAnsi="Centaur"/>
          <w:i/>
          <w:iCs/>
          <w:sz w:val="32"/>
          <w:szCs w:val="32"/>
        </w:rPr>
      </w:pPr>
      <w:r w:rsidRPr="00787472">
        <w:rPr>
          <w:rFonts w:ascii="Centaur" w:hAnsi="Centaur"/>
          <w:i/>
          <w:iCs/>
          <w:sz w:val="32"/>
          <w:szCs w:val="32"/>
        </w:rPr>
        <w:t>H</w:t>
      </w:r>
      <w:r>
        <w:rPr>
          <w:rFonts w:ascii="Centaur" w:hAnsi="Centaur"/>
          <w:i/>
          <w:iCs/>
          <w:sz w:val="32"/>
          <w:szCs w:val="32"/>
        </w:rPr>
        <w:t>ome interior design is an identity that gives your home a special atmosphere and look. It makes every corner of your home lively and beautiful. When planning the interior design of your home.</w:t>
      </w:r>
    </w:p>
    <w:p w14:paraId="468400E0" w14:textId="77777777" w:rsidR="007E21A7" w:rsidRDefault="007E21A7" w:rsidP="00787472">
      <w:pPr>
        <w:pStyle w:val="ListParagraph"/>
        <w:rPr>
          <w:rFonts w:ascii="Centaur" w:hAnsi="Centaur"/>
          <w:i/>
          <w:iCs/>
          <w:sz w:val="32"/>
          <w:szCs w:val="32"/>
        </w:rPr>
      </w:pPr>
    </w:p>
    <w:p w14:paraId="31A00155" w14:textId="77777777" w:rsidR="007E21A7" w:rsidRDefault="007E21A7" w:rsidP="00787472">
      <w:pPr>
        <w:pStyle w:val="ListParagraph"/>
        <w:rPr>
          <w:rFonts w:ascii="Centaur" w:hAnsi="Centaur"/>
          <w:i/>
          <w:iCs/>
          <w:sz w:val="32"/>
          <w:szCs w:val="32"/>
        </w:rPr>
      </w:pPr>
    </w:p>
    <w:p w14:paraId="15A59090" w14:textId="77777777" w:rsidR="007E21A7" w:rsidRDefault="007E21A7" w:rsidP="00787472">
      <w:pPr>
        <w:pStyle w:val="ListParagraph"/>
        <w:rPr>
          <w:rFonts w:ascii="Centaur" w:hAnsi="Centaur"/>
          <w:i/>
          <w:iCs/>
          <w:sz w:val="32"/>
          <w:szCs w:val="32"/>
        </w:rPr>
      </w:pPr>
    </w:p>
    <w:p w14:paraId="387C8649" w14:textId="77777777" w:rsidR="007E21A7" w:rsidRDefault="007E21A7" w:rsidP="00787472">
      <w:pPr>
        <w:pStyle w:val="ListParagraph"/>
        <w:rPr>
          <w:rFonts w:ascii="Centaur" w:hAnsi="Centaur"/>
          <w:i/>
          <w:iCs/>
          <w:sz w:val="32"/>
          <w:szCs w:val="32"/>
        </w:rPr>
      </w:pPr>
    </w:p>
    <w:p w14:paraId="3EA784FF" w14:textId="7C274262" w:rsidR="007E21A7" w:rsidRDefault="007E21A7" w:rsidP="00787472">
      <w:pPr>
        <w:pStyle w:val="ListParagraph"/>
        <w:rPr>
          <w:rFonts w:ascii="Centaur" w:hAnsi="Centaur"/>
          <w:i/>
          <w:iCs/>
          <w:sz w:val="32"/>
          <w:szCs w:val="32"/>
        </w:rPr>
      </w:pPr>
      <w:r>
        <w:rPr>
          <w:rFonts w:ascii="Centaur" w:hAnsi="Centaur"/>
          <w:i/>
          <w:iCs/>
          <w:noProof/>
          <w:sz w:val="32"/>
          <w:szCs w:val="32"/>
        </w:rPr>
        <w:drawing>
          <wp:inline distT="0" distB="0" distL="0" distR="0" wp14:anchorId="092AAEC1" wp14:editId="4CBB641B">
            <wp:extent cx="5767559" cy="3257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92071" cy="3271395"/>
                    </a:xfrm>
                    <a:prstGeom prst="rect">
                      <a:avLst/>
                    </a:prstGeom>
                  </pic:spPr>
                </pic:pic>
              </a:graphicData>
            </a:graphic>
          </wp:inline>
        </w:drawing>
      </w:r>
    </w:p>
    <w:p w14:paraId="0E27C6D7" w14:textId="77777777" w:rsidR="00787472" w:rsidRPr="00787472" w:rsidRDefault="00787472" w:rsidP="00787472">
      <w:pPr>
        <w:pStyle w:val="ListParagraph"/>
        <w:rPr>
          <w:rFonts w:ascii="Centaur" w:hAnsi="Centaur"/>
          <w:i/>
          <w:iCs/>
          <w:sz w:val="32"/>
          <w:szCs w:val="32"/>
        </w:rPr>
      </w:pPr>
    </w:p>
    <w:p w14:paraId="78DD7FB0" w14:textId="1BB60177" w:rsidR="001B5963" w:rsidRDefault="001B5963" w:rsidP="001B5963">
      <w:pPr>
        <w:pStyle w:val="ListParagraph"/>
        <w:rPr>
          <w:rFonts w:ascii="Aptos Narrow" w:hAnsi="Aptos Narrow"/>
          <w:b/>
          <w:bCs/>
          <w:sz w:val="32"/>
          <w:szCs w:val="32"/>
        </w:rPr>
      </w:pPr>
      <w:r>
        <w:rPr>
          <w:rFonts w:ascii="Aptos Narrow" w:hAnsi="Aptos Narrow"/>
          <w:b/>
          <w:bCs/>
          <w:sz w:val="32"/>
          <w:szCs w:val="32"/>
        </w:rPr>
        <w:t>Features</w:t>
      </w:r>
    </w:p>
    <w:p w14:paraId="08872832" w14:textId="77777777" w:rsidR="00EB0925" w:rsidRDefault="00EB0925" w:rsidP="00EB0925">
      <w:pPr>
        <w:pStyle w:val="ListParagraph"/>
        <w:rPr>
          <w:rFonts w:ascii="Centaur" w:hAnsi="Centaur"/>
          <w:i/>
          <w:iCs/>
          <w:sz w:val="32"/>
          <w:szCs w:val="32"/>
        </w:rPr>
      </w:pPr>
      <w:r>
        <w:rPr>
          <w:rFonts w:ascii="Centaur" w:hAnsi="Centaur"/>
          <w:i/>
          <w:iCs/>
          <w:sz w:val="32"/>
          <w:szCs w:val="32"/>
        </w:rPr>
        <w:t xml:space="preserve">The features of home interior design </w:t>
      </w:r>
      <w:proofErr w:type="gramStart"/>
      <w:r>
        <w:rPr>
          <w:rFonts w:ascii="Centaur" w:hAnsi="Centaur"/>
          <w:i/>
          <w:iCs/>
          <w:sz w:val="32"/>
          <w:szCs w:val="32"/>
        </w:rPr>
        <w:t>includes</w:t>
      </w:r>
      <w:proofErr w:type="gramEnd"/>
      <w:r>
        <w:rPr>
          <w:rFonts w:ascii="Centaur" w:hAnsi="Centaur"/>
          <w:i/>
          <w:iCs/>
          <w:sz w:val="32"/>
          <w:szCs w:val="32"/>
        </w:rPr>
        <w:t>:</w:t>
      </w:r>
    </w:p>
    <w:p w14:paraId="441DBD63" w14:textId="77777777" w:rsidR="00EB0925" w:rsidRDefault="00EB0925" w:rsidP="00EB0925">
      <w:pPr>
        <w:pStyle w:val="ListParagraph"/>
        <w:numPr>
          <w:ilvl w:val="0"/>
          <w:numId w:val="27"/>
        </w:numPr>
        <w:rPr>
          <w:rFonts w:ascii="Centaur" w:hAnsi="Centaur"/>
          <w:i/>
          <w:iCs/>
          <w:sz w:val="32"/>
          <w:szCs w:val="32"/>
        </w:rPr>
      </w:pPr>
      <w:r>
        <w:rPr>
          <w:rFonts w:ascii="Centaur" w:hAnsi="Centaur"/>
          <w:i/>
          <w:iCs/>
          <w:sz w:val="32"/>
          <w:szCs w:val="32"/>
        </w:rPr>
        <w:t xml:space="preserve">Selecting the right color </w:t>
      </w:r>
      <w:proofErr w:type="spellStart"/>
      <w:r>
        <w:rPr>
          <w:rFonts w:ascii="Centaur" w:hAnsi="Centaur"/>
          <w:i/>
          <w:iCs/>
          <w:sz w:val="32"/>
          <w:szCs w:val="32"/>
        </w:rPr>
        <w:t>pallete</w:t>
      </w:r>
      <w:proofErr w:type="spellEnd"/>
      <w:r>
        <w:rPr>
          <w:rFonts w:ascii="Centaur" w:hAnsi="Centaur"/>
          <w:i/>
          <w:iCs/>
          <w:sz w:val="32"/>
          <w:szCs w:val="32"/>
        </w:rPr>
        <w:t xml:space="preserve"> is crucial in setting the mood and ambiance of a room. Different colors can evoke different emotions and affect the perception of space.</w:t>
      </w:r>
    </w:p>
    <w:p w14:paraId="43F753C9" w14:textId="5874468B" w:rsidR="00EB0925" w:rsidRDefault="00EB0925" w:rsidP="00EB0925">
      <w:pPr>
        <w:pStyle w:val="ListParagraph"/>
        <w:numPr>
          <w:ilvl w:val="0"/>
          <w:numId w:val="27"/>
        </w:numPr>
        <w:rPr>
          <w:rFonts w:ascii="Centaur" w:hAnsi="Centaur"/>
          <w:i/>
          <w:iCs/>
          <w:sz w:val="32"/>
          <w:szCs w:val="32"/>
        </w:rPr>
      </w:pPr>
      <w:r>
        <w:rPr>
          <w:rFonts w:ascii="Centaur" w:hAnsi="Centaur"/>
          <w:i/>
          <w:iCs/>
          <w:sz w:val="32"/>
          <w:szCs w:val="32"/>
        </w:rPr>
        <w:lastRenderedPageBreak/>
        <w:t>Choosing furniture that not only fits the space but also com</w:t>
      </w:r>
      <w:r w:rsidR="00B71053">
        <w:rPr>
          <w:rFonts w:ascii="Centaur" w:hAnsi="Centaur"/>
          <w:i/>
          <w:iCs/>
          <w:sz w:val="32"/>
          <w:szCs w:val="32"/>
        </w:rPr>
        <w:t>p</w:t>
      </w:r>
      <w:r>
        <w:rPr>
          <w:rFonts w:ascii="Centaur" w:hAnsi="Centaur"/>
          <w:i/>
          <w:iCs/>
          <w:sz w:val="32"/>
          <w:szCs w:val="32"/>
        </w:rPr>
        <w:t>lements the overall design theme. The furniture should be comfortable, functional and aesthetically pleasing.</w:t>
      </w:r>
    </w:p>
    <w:p w14:paraId="0256112D" w14:textId="77777777" w:rsidR="00EB0925" w:rsidRPr="00232A44" w:rsidRDefault="00EB0925" w:rsidP="00EB0925">
      <w:pPr>
        <w:pStyle w:val="ListParagraph"/>
        <w:numPr>
          <w:ilvl w:val="0"/>
          <w:numId w:val="27"/>
        </w:numPr>
        <w:rPr>
          <w:rFonts w:ascii="Centaur" w:hAnsi="Centaur"/>
          <w:i/>
          <w:iCs/>
          <w:sz w:val="32"/>
          <w:szCs w:val="32"/>
        </w:rPr>
      </w:pPr>
      <w:r>
        <w:rPr>
          <w:rFonts w:ascii="Centaur" w:hAnsi="Centaur"/>
          <w:i/>
          <w:iCs/>
          <w:sz w:val="32"/>
          <w:szCs w:val="32"/>
        </w:rPr>
        <w:t>Lighting plays a significant role in enhancing the atmosphere of a room. Properly planned lighting can highlight architectural features, create focal points, and provide adequate illumination for various activities.</w:t>
      </w:r>
    </w:p>
    <w:p w14:paraId="1DDECB1D" w14:textId="77777777" w:rsidR="001B5963" w:rsidRDefault="001B5963" w:rsidP="001B5963">
      <w:pPr>
        <w:rPr>
          <w:rFonts w:ascii="Aptos Narrow" w:hAnsi="Aptos Narrow"/>
          <w:sz w:val="32"/>
          <w:szCs w:val="32"/>
        </w:rPr>
      </w:pPr>
    </w:p>
    <w:p w14:paraId="0722D6B4" w14:textId="77777777" w:rsidR="001B5963" w:rsidRDefault="001B5963" w:rsidP="001B5963">
      <w:pPr>
        <w:rPr>
          <w:rFonts w:ascii="Aptos Narrow" w:hAnsi="Aptos Narrow"/>
          <w:sz w:val="32"/>
          <w:szCs w:val="32"/>
        </w:rPr>
      </w:pPr>
    </w:p>
    <w:p w14:paraId="5E936F96" w14:textId="313AB84F" w:rsidR="001B5963" w:rsidRDefault="001B5963" w:rsidP="001B5963">
      <w:pPr>
        <w:rPr>
          <w:rFonts w:ascii="Aptos Narrow" w:hAnsi="Aptos Narrow"/>
          <w:b/>
          <w:bCs/>
          <w:sz w:val="32"/>
          <w:szCs w:val="32"/>
        </w:rPr>
      </w:pPr>
      <w:r>
        <w:rPr>
          <w:rFonts w:ascii="Aptos Narrow" w:hAnsi="Aptos Narrow"/>
          <w:b/>
          <w:bCs/>
          <w:sz w:val="32"/>
          <w:szCs w:val="32"/>
        </w:rPr>
        <w:t xml:space="preserve">      </w:t>
      </w:r>
      <w:r w:rsidR="00B266DA">
        <w:rPr>
          <w:rFonts w:ascii="Aptos Narrow" w:hAnsi="Aptos Narrow"/>
          <w:b/>
          <w:bCs/>
          <w:sz w:val="32"/>
          <w:szCs w:val="32"/>
        </w:rPr>
        <w:t xml:space="preserve">         </w:t>
      </w:r>
      <w:r>
        <w:rPr>
          <w:rFonts w:ascii="Aptos Narrow" w:hAnsi="Aptos Narrow"/>
          <w:b/>
          <w:bCs/>
          <w:sz w:val="32"/>
          <w:szCs w:val="32"/>
        </w:rPr>
        <w:t xml:space="preserve"> Navigation </w:t>
      </w:r>
    </w:p>
    <w:p w14:paraId="4808595A" w14:textId="714FD60A" w:rsidR="00CF49C5" w:rsidRPr="00EB0925" w:rsidRDefault="00CF49C5" w:rsidP="00CF49C5">
      <w:pPr>
        <w:rPr>
          <w:rFonts w:ascii="Centaur" w:hAnsi="Centaur"/>
          <w:i/>
          <w:iCs/>
          <w:sz w:val="32"/>
          <w:szCs w:val="32"/>
        </w:rPr>
      </w:pPr>
      <w:r w:rsidRPr="00232A44">
        <w:rPr>
          <w:rFonts w:ascii="Aptos Narrow" w:hAnsi="Aptos Narrow"/>
          <w:i/>
          <w:iCs/>
          <w:sz w:val="32"/>
          <w:szCs w:val="32"/>
        </w:rPr>
        <w:t xml:space="preserve">     </w:t>
      </w:r>
      <w:r w:rsidR="00EB0925" w:rsidRPr="00EB0925">
        <w:rPr>
          <w:rFonts w:ascii="Centaur" w:hAnsi="Centaur"/>
          <w:i/>
          <w:iCs/>
          <w:sz w:val="32"/>
          <w:szCs w:val="32"/>
        </w:rPr>
        <w:t>Navigation</w:t>
      </w:r>
      <w:r w:rsidR="00EB0925">
        <w:rPr>
          <w:rFonts w:ascii="Centaur" w:hAnsi="Centaur"/>
          <w:i/>
          <w:iCs/>
          <w:sz w:val="32"/>
          <w:szCs w:val="32"/>
        </w:rPr>
        <w:t xml:space="preserve"> in home interior deign involves understanding how different elements work together to create a </w:t>
      </w:r>
      <w:proofErr w:type="spellStart"/>
      <w:r w:rsidR="00EB0925">
        <w:rPr>
          <w:rFonts w:ascii="Centaur" w:hAnsi="Centaur"/>
          <w:i/>
          <w:iCs/>
          <w:sz w:val="32"/>
          <w:szCs w:val="32"/>
        </w:rPr>
        <w:t>cohensive</w:t>
      </w:r>
      <w:proofErr w:type="spellEnd"/>
      <w:r w:rsidR="00EB0925">
        <w:rPr>
          <w:rFonts w:ascii="Centaur" w:hAnsi="Centaur"/>
          <w:i/>
          <w:iCs/>
          <w:sz w:val="32"/>
          <w:szCs w:val="32"/>
        </w:rPr>
        <w:t xml:space="preserve"> and harmonious living space. After understanding these features and navigation through the design process, you can create a home interior that is both functional and visually appealing.</w:t>
      </w:r>
    </w:p>
    <w:p w14:paraId="592CB02C" w14:textId="13A064BF" w:rsidR="001B5963" w:rsidRPr="00232A44" w:rsidRDefault="001B5963" w:rsidP="001B5963">
      <w:pPr>
        <w:rPr>
          <w:rFonts w:ascii="Aptos Narrow" w:hAnsi="Aptos Narrow"/>
          <w:i/>
          <w:iCs/>
          <w:sz w:val="32"/>
          <w:szCs w:val="32"/>
        </w:rPr>
      </w:pPr>
    </w:p>
    <w:p w14:paraId="226F6A4B" w14:textId="77777777" w:rsidR="001B5963" w:rsidRDefault="001B5963" w:rsidP="001B5963">
      <w:pPr>
        <w:rPr>
          <w:rFonts w:ascii="Aptos Narrow" w:hAnsi="Aptos Narrow"/>
          <w:sz w:val="32"/>
          <w:szCs w:val="32"/>
        </w:rPr>
      </w:pPr>
    </w:p>
    <w:p w14:paraId="274D7EB6" w14:textId="77777777" w:rsidR="001B5963" w:rsidRDefault="001B5963" w:rsidP="001B5963">
      <w:pPr>
        <w:pStyle w:val="ListParagraph"/>
        <w:rPr>
          <w:rFonts w:ascii="Aptos Narrow" w:hAnsi="Aptos Narrow"/>
          <w:sz w:val="32"/>
          <w:szCs w:val="32"/>
        </w:rPr>
      </w:pPr>
    </w:p>
    <w:p w14:paraId="15CD2C4A" w14:textId="254A40D5" w:rsidR="001B5963" w:rsidRPr="007E21A7" w:rsidRDefault="001B5963" w:rsidP="007E21A7">
      <w:pPr>
        <w:pStyle w:val="ListParagraph"/>
        <w:rPr>
          <w:rFonts w:ascii="Algerian" w:hAnsi="Algerian"/>
          <w:b/>
          <w:bCs/>
          <w:i/>
          <w:iCs/>
          <w:sz w:val="32"/>
          <w:szCs w:val="32"/>
          <w:u w:val="single"/>
        </w:rPr>
      </w:pPr>
      <w:r>
        <w:rPr>
          <w:rFonts w:ascii="Algerian" w:hAnsi="Algerian"/>
          <w:b/>
          <w:bCs/>
          <w:i/>
          <w:iCs/>
          <w:sz w:val="32"/>
          <w:szCs w:val="32"/>
          <w:u w:val="single"/>
        </w:rPr>
        <w:t xml:space="preserve">  </w:t>
      </w:r>
    </w:p>
    <w:p w14:paraId="7B28C95A" w14:textId="77777777" w:rsidR="001B5963" w:rsidRDefault="001B5963" w:rsidP="001B5963">
      <w:pPr>
        <w:pStyle w:val="ListParagraph"/>
        <w:rPr>
          <w:rFonts w:ascii="Algerian" w:hAnsi="Algerian"/>
          <w:b/>
          <w:bCs/>
          <w:i/>
          <w:iCs/>
          <w:sz w:val="32"/>
          <w:szCs w:val="32"/>
          <w:u w:val="single"/>
        </w:rPr>
      </w:pPr>
    </w:p>
    <w:p w14:paraId="7C4C54CD" w14:textId="77777777" w:rsidR="007E21A7" w:rsidRDefault="001B5963" w:rsidP="001B5963">
      <w:pPr>
        <w:rPr>
          <w:rFonts w:ascii="Arial Rounded MT Bold" w:hAnsi="Arial Rounded MT Bold"/>
          <w:b/>
          <w:bCs/>
          <w:i/>
          <w:iCs/>
          <w:sz w:val="56"/>
          <w:szCs w:val="56"/>
          <w:highlight w:val="lightGray"/>
        </w:rPr>
      </w:pPr>
      <w:r>
        <w:rPr>
          <w:rFonts w:ascii="Arial Rounded MT Bold" w:hAnsi="Arial Rounded MT Bold"/>
          <w:b/>
          <w:bCs/>
          <w:i/>
          <w:iCs/>
          <w:sz w:val="56"/>
          <w:szCs w:val="56"/>
          <w:highlight w:val="lightGray"/>
        </w:rPr>
        <w:t xml:space="preserve">           </w:t>
      </w:r>
    </w:p>
    <w:p w14:paraId="127ECAE0" w14:textId="77777777" w:rsidR="007E21A7" w:rsidRDefault="007E21A7" w:rsidP="001B5963">
      <w:pPr>
        <w:rPr>
          <w:rFonts w:ascii="Arial Rounded MT Bold" w:hAnsi="Arial Rounded MT Bold"/>
          <w:b/>
          <w:bCs/>
          <w:i/>
          <w:iCs/>
          <w:sz w:val="56"/>
          <w:szCs w:val="56"/>
          <w:highlight w:val="lightGray"/>
        </w:rPr>
      </w:pPr>
    </w:p>
    <w:p w14:paraId="30556446" w14:textId="77777777" w:rsidR="007E21A7" w:rsidRDefault="007E21A7" w:rsidP="001B5963">
      <w:pPr>
        <w:rPr>
          <w:rFonts w:ascii="Arial Rounded MT Bold" w:hAnsi="Arial Rounded MT Bold"/>
          <w:b/>
          <w:bCs/>
          <w:i/>
          <w:iCs/>
          <w:sz w:val="56"/>
          <w:szCs w:val="56"/>
          <w:highlight w:val="lightGray"/>
        </w:rPr>
      </w:pPr>
    </w:p>
    <w:p w14:paraId="0089C834" w14:textId="77777777" w:rsidR="007E21A7" w:rsidRDefault="007E21A7" w:rsidP="001B5963">
      <w:pPr>
        <w:rPr>
          <w:rFonts w:ascii="Arial Rounded MT Bold" w:hAnsi="Arial Rounded MT Bold"/>
          <w:b/>
          <w:bCs/>
          <w:i/>
          <w:iCs/>
          <w:sz w:val="56"/>
          <w:szCs w:val="56"/>
          <w:highlight w:val="lightGray"/>
        </w:rPr>
      </w:pPr>
    </w:p>
    <w:p w14:paraId="00F0983E" w14:textId="77777777" w:rsidR="002118B2" w:rsidRDefault="002118B2" w:rsidP="001B5963">
      <w:pPr>
        <w:rPr>
          <w:rFonts w:ascii="Arial Rounded MT Bold" w:hAnsi="Arial Rounded MT Bold"/>
          <w:b/>
          <w:bCs/>
          <w:i/>
          <w:iCs/>
          <w:sz w:val="56"/>
          <w:szCs w:val="56"/>
          <w:highlight w:val="lightGray"/>
        </w:rPr>
      </w:pPr>
    </w:p>
    <w:p w14:paraId="66C183EB" w14:textId="20052887" w:rsidR="001B5963" w:rsidRDefault="001B5963" w:rsidP="001B5963">
      <w:pPr>
        <w:rPr>
          <w:rFonts w:ascii="Algerian" w:hAnsi="Algerian"/>
          <w:b/>
          <w:bCs/>
          <w:i/>
          <w:iCs/>
          <w:sz w:val="56"/>
          <w:szCs w:val="56"/>
        </w:rPr>
      </w:pPr>
      <w:r>
        <w:rPr>
          <w:rFonts w:ascii="Arial Rounded MT Bold" w:hAnsi="Arial Rounded MT Bold"/>
          <w:b/>
          <w:bCs/>
          <w:i/>
          <w:iCs/>
          <w:sz w:val="56"/>
          <w:szCs w:val="56"/>
          <w:highlight w:val="lightGray"/>
        </w:rPr>
        <w:lastRenderedPageBreak/>
        <w:t xml:space="preserve"> </w:t>
      </w:r>
      <w:r>
        <w:rPr>
          <w:rFonts w:ascii="Algerian" w:hAnsi="Algerian"/>
          <w:b/>
          <w:bCs/>
          <w:i/>
          <w:iCs/>
          <w:sz w:val="56"/>
          <w:szCs w:val="56"/>
        </w:rPr>
        <w:t>ABOUT</w:t>
      </w:r>
      <w:r w:rsidR="005C6AF6">
        <w:rPr>
          <w:rFonts w:ascii="Algerian" w:hAnsi="Algerian"/>
          <w:b/>
          <w:bCs/>
          <w:i/>
          <w:iCs/>
          <w:sz w:val="56"/>
          <w:szCs w:val="56"/>
        </w:rPr>
        <w:t>:</w:t>
      </w:r>
    </w:p>
    <w:p w14:paraId="28EEC2E3" w14:textId="5AB32FA6" w:rsidR="001B5963" w:rsidRDefault="001B5963" w:rsidP="001B5963">
      <w:pPr>
        <w:jc w:val="both"/>
        <w:rPr>
          <w:rFonts w:ascii="Aptos Narrow" w:hAnsi="Aptos Narrow"/>
          <w:sz w:val="32"/>
          <w:szCs w:val="32"/>
        </w:rPr>
      </w:pPr>
    </w:p>
    <w:p w14:paraId="1FA920D8" w14:textId="77777777" w:rsidR="007E21A7" w:rsidRDefault="00B266DA" w:rsidP="001B5963">
      <w:pPr>
        <w:jc w:val="both"/>
        <w:rPr>
          <w:rFonts w:ascii="Arial Rounded MT Bold" w:hAnsi="Arial Rounded MT Bold"/>
          <w:sz w:val="36"/>
          <w:szCs w:val="36"/>
        </w:rPr>
      </w:pPr>
      <w:r>
        <w:rPr>
          <w:rFonts w:ascii="Arial Rounded MT Bold" w:hAnsi="Arial Rounded MT Bold"/>
          <w:sz w:val="36"/>
          <w:szCs w:val="36"/>
        </w:rPr>
        <w:t xml:space="preserve">      </w:t>
      </w:r>
    </w:p>
    <w:p w14:paraId="464C2262" w14:textId="7329A04E" w:rsidR="007E21A7" w:rsidRDefault="007E21A7" w:rsidP="001B5963">
      <w:pPr>
        <w:jc w:val="both"/>
        <w:rPr>
          <w:rFonts w:ascii="Arial Rounded MT Bold" w:hAnsi="Arial Rounded MT Bold"/>
          <w:sz w:val="36"/>
          <w:szCs w:val="36"/>
        </w:rPr>
      </w:pPr>
      <w:r>
        <w:rPr>
          <w:rFonts w:ascii="Arial Rounded MT Bold" w:hAnsi="Arial Rounded MT Bold"/>
          <w:noProof/>
          <w:sz w:val="36"/>
          <w:szCs w:val="36"/>
        </w:rPr>
        <w:drawing>
          <wp:inline distT="0" distB="0" distL="0" distR="0" wp14:anchorId="1EF7C048" wp14:editId="768AF613">
            <wp:extent cx="5943600" cy="3224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14:paraId="50B6C7D1" w14:textId="77777777" w:rsidR="007E21A7" w:rsidRDefault="007E21A7" w:rsidP="001B5963">
      <w:pPr>
        <w:jc w:val="both"/>
        <w:rPr>
          <w:rFonts w:ascii="Arial Rounded MT Bold" w:hAnsi="Arial Rounded MT Bold"/>
          <w:sz w:val="36"/>
          <w:szCs w:val="36"/>
        </w:rPr>
      </w:pPr>
    </w:p>
    <w:p w14:paraId="6AB7433F" w14:textId="71CFECA7" w:rsidR="001B5963" w:rsidRDefault="001B5963" w:rsidP="001B5963">
      <w:pPr>
        <w:jc w:val="both"/>
        <w:rPr>
          <w:rFonts w:ascii="Aptos Narrow" w:hAnsi="Aptos Narrow"/>
          <w:sz w:val="32"/>
          <w:szCs w:val="32"/>
        </w:rPr>
      </w:pPr>
      <w:r>
        <w:rPr>
          <w:rFonts w:ascii="Arial Rounded MT Bold" w:hAnsi="Arial Rounded MT Bold"/>
          <w:sz w:val="36"/>
          <w:szCs w:val="36"/>
        </w:rPr>
        <w:t>Overview</w:t>
      </w:r>
    </w:p>
    <w:p w14:paraId="139BBE5A" w14:textId="44A13B40" w:rsidR="001B5963" w:rsidRPr="00232A44" w:rsidRDefault="00035E52" w:rsidP="001B5963">
      <w:pPr>
        <w:jc w:val="both"/>
        <w:rPr>
          <w:rFonts w:ascii="Centaur" w:hAnsi="Centaur"/>
          <w:i/>
          <w:iCs/>
          <w:sz w:val="32"/>
          <w:szCs w:val="32"/>
        </w:rPr>
      </w:pPr>
      <w:r w:rsidRPr="00232A44">
        <w:rPr>
          <w:rFonts w:ascii="Centaur" w:hAnsi="Centaur"/>
          <w:i/>
          <w:iCs/>
          <w:sz w:val="32"/>
          <w:szCs w:val="32"/>
        </w:rPr>
        <w:t xml:space="preserve">The About section introduces our </w:t>
      </w:r>
      <w:r w:rsidR="005C6AF6">
        <w:rPr>
          <w:rFonts w:ascii="Centaur" w:hAnsi="Centaur"/>
          <w:i/>
          <w:iCs/>
          <w:sz w:val="32"/>
          <w:szCs w:val="32"/>
        </w:rPr>
        <w:t>home interior</w:t>
      </w:r>
      <w:r w:rsidRPr="00232A44">
        <w:rPr>
          <w:rFonts w:ascii="Centaur" w:hAnsi="Centaur"/>
          <w:i/>
          <w:iCs/>
          <w:sz w:val="32"/>
          <w:szCs w:val="32"/>
        </w:rPr>
        <w:t xml:space="preserve">, our products, and the team behind it. It establishes a connection with the customers and emphasizes the project's commitment to promoting our </w:t>
      </w:r>
      <w:r w:rsidR="005C6AF6">
        <w:rPr>
          <w:rFonts w:ascii="Centaur" w:hAnsi="Centaur"/>
          <w:i/>
          <w:iCs/>
          <w:sz w:val="32"/>
          <w:szCs w:val="32"/>
        </w:rPr>
        <w:t>interior designs</w:t>
      </w:r>
      <w:r w:rsidRPr="00232A44">
        <w:rPr>
          <w:rFonts w:ascii="Centaur" w:hAnsi="Centaur"/>
          <w:i/>
          <w:iCs/>
          <w:sz w:val="32"/>
          <w:szCs w:val="32"/>
        </w:rPr>
        <w:t>.</w:t>
      </w:r>
    </w:p>
    <w:p w14:paraId="58E23CD7" w14:textId="77777777" w:rsidR="001B5963" w:rsidRDefault="001B5963" w:rsidP="001B5963">
      <w:pPr>
        <w:jc w:val="both"/>
        <w:rPr>
          <w:rFonts w:ascii="Aptos Narrow" w:hAnsi="Aptos Narrow"/>
          <w:sz w:val="32"/>
          <w:szCs w:val="32"/>
        </w:rPr>
      </w:pPr>
    </w:p>
    <w:p w14:paraId="7A44DC25" w14:textId="77777777" w:rsidR="001B5963" w:rsidRPr="00B266DA" w:rsidRDefault="001B5963" w:rsidP="00B266DA">
      <w:pPr>
        <w:ind w:left="630"/>
        <w:jc w:val="both"/>
        <w:rPr>
          <w:rFonts w:ascii="Arial Rounded MT Bold" w:hAnsi="Arial Rounded MT Bold"/>
          <w:sz w:val="36"/>
          <w:szCs w:val="36"/>
        </w:rPr>
      </w:pPr>
      <w:r w:rsidRPr="00B266DA">
        <w:rPr>
          <w:rFonts w:ascii="Arial Rounded MT Bold" w:hAnsi="Arial Rounded MT Bold"/>
          <w:sz w:val="36"/>
          <w:szCs w:val="36"/>
        </w:rPr>
        <w:t xml:space="preserve">Our services </w:t>
      </w:r>
    </w:p>
    <w:p w14:paraId="3EBE61B1" w14:textId="6C566A06" w:rsidR="001B5963" w:rsidRPr="00232A44" w:rsidRDefault="001B5963" w:rsidP="001B5963">
      <w:pPr>
        <w:jc w:val="both"/>
        <w:rPr>
          <w:rFonts w:ascii="Centaur" w:hAnsi="Centaur"/>
          <w:sz w:val="32"/>
          <w:szCs w:val="32"/>
        </w:rPr>
      </w:pPr>
      <w:r w:rsidRPr="00232A44">
        <w:rPr>
          <w:rFonts w:ascii="Centaur" w:hAnsi="Centaur"/>
          <w:sz w:val="32"/>
          <w:szCs w:val="32"/>
        </w:rPr>
        <w:t xml:space="preserve">        </w:t>
      </w:r>
      <w:r w:rsidR="00035E52" w:rsidRPr="00232A44">
        <w:rPr>
          <w:rFonts w:ascii="Centaur" w:hAnsi="Centaur"/>
          <w:i/>
          <w:iCs/>
          <w:sz w:val="32"/>
          <w:szCs w:val="32"/>
        </w:rPr>
        <w:t xml:space="preserve">We are clearly defined our service.   </w:t>
      </w:r>
      <w:r w:rsidRPr="00232A44">
        <w:rPr>
          <w:rFonts w:ascii="Centaur" w:hAnsi="Centaur"/>
          <w:sz w:val="32"/>
          <w:szCs w:val="32"/>
        </w:rPr>
        <w:t xml:space="preserve">   </w:t>
      </w:r>
    </w:p>
    <w:p w14:paraId="28B68CA8" w14:textId="77777777" w:rsidR="001B5963" w:rsidRDefault="001B5963" w:rsidP="001B5963">
      <w:pPr>
        <w:jc w:val="both"/>
        <w:rPr>
          <w:rFonts w:ascii="Aptos Narrow" w:hAnsi="Aptos Narrow"/>
          <w:sz w:val="32"/>
          <w:szCs w:val="32"/>
        </w:rPr>
      </w:pPr>
    </w:p>
    <w:p w14:paraId="36F9790A" w14:textId="77777777" w:rsidR="001B5963" w:rsidRDefault="001B5963" w:rsidP="001B5963">
      <w:pPr>
        <w:jc w:val="both"/>
        <w:rPr>
          <w:rFonts w:ascii="Aptos Narrow" w:hAnsi="Aptos Narrow"/>
          <w:sz w:val="32"/>
          <w:szCs w:val="32"/>
        </w:rPr>
      </w:pPr>
    </w:p>
    <w:p w14:paraId="1BA538E5" w14:textId="58429C9E" w:rsidR="001B5963" w:rsidRDefault="00B266DA" w:rsidP="001B5963">
      <w:pPr>
        <w:pStyle w:val="ListParagraph"/>
        <w:jc w:val="both"/>
        <w:rPr>
          <w:rFonts w:ascii="Algerian" w:hAnsi="Algerian"/>
          <w:b/>
          <w:bCs/>
          <w:i/>
          <w:iCs/>
          <w:sz w:val="52"/>
          <w:szCs w:val="52"/>
          <w:highlight w:val="lightGray"/>
          <w:u w:val="single"/>
        </w:rPr>
      </w:pPr>
      <w:r w:rsidRPr="00B266DA">
        <w:rPr>
          <w:rFonts w:ascii="Algerian" w:hAnsi="Algerian"/>
          <w:b/>
          <w:bCs/>
          <w:i/>
          <w:iCs/>
          <w:sz w:val="52"/>
          <w:szCs w:val="52"/>
          <w:highlight w:val="lightGray"/>
          <w:u w:val="single"/>
        </w:rPr>
        <w:lastRenderedPageBreak/>
        <w:t>PROD</w:t>
      </w:r>
      <w:r w:rsidR="005C6AF6" w:rsidRPr="00B266DA">
        <w:rPr>
          <w:rFonts w:ascii="Algerian" w:hAnsi="Algerian"/>
          <w:b/>
          <w:bCs/>
          <w:i/>
          <w:iCs/>
          <w:sz w:val="52"/>
          <w:szCs w:val="52"/>
          <w:highlight w:val="lightGray"/>
          <w:u w:val="single"/>
        </w:rPr>
        <w:t>UCTS:</w:t>
      </w:r>
      <w:r w:rsidR="001B5963">
        <w:rPr>
          <w:rFonts w:ascii="Algerian" w:hAnsi="Algerian"/>
          <w:b/>
          <w:bCs/>
          <w:i/>
          <w:iCs/>
          <w:sz w:val="52"/>
          <w:szCs w:val="52"/>
          <w:highlight w:val="lightGray"/>
          <w:u w:val="single"/>
        </w:rPr>
        <w:t xml:space="preserve"> </w:t>
      </w:r>
    </w:p>
    <w:p w14:paraId="174112F4" w14:textId="06FA205E" w:rsidR="007E21A7" w:rsidRDefault="007E21A7" w:rsidP="001B5963">
      <w:pPr>
        <w:pStyle w:val="ListParagraph"/>
        <w:jc w:val="both"/>
        <w:rPr>
          <w:rFonts w:ascii="Algerian" w:hAnsi="Algerian"/>
          <w:b/>
          <w:bCs/>
          <w:i/>
          <w:iCs/>
          <w:sz w:val="52"/>
          <w:szCs w:val="52"/>
          <w:highlight w:val="lightGray"/>
          <w:u w:val="single"/>
        </w:rPr>
      </w:pPr>
      <w:r>
        <w:rPr>
          <w:rFonts w:ascii="Algerian" w:hAnsi="Algerian"/>
          <w:b/>
          <w:bCs/>
          <w:i/>
          <w:iCs/>
          <w:noProof/>
          <w:sz w:val="52"/>
          <w:szCs w:val="52"/>
          <w:u w:val="single"/>
        </w:rPr>
        <w:drawing>
          <wp:inline distT="0" distB="0" distL="0" distR="0" wp14:anchorId="44B8632E" wp14:editId="123747D9">
            <wp:extent cx="5410200" cy="293110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9211" cy="2952238"/>
                    </a:xfrm>
                    <a:prstGeom prst="rect">
                      <a:avLst/>
                    </a:prstGeom>
                  </pic:spPr>
                </pic:pic>
              </a:graphicData>
            </a:graphic>
          </wp:inline>
        </w:drawing>
      </w:r>
    </w:p>
    <w:p w14:paraId="2C846EE0" w14:textId="77777777" w:rsidR="001B5963" w:rsidRDefault="001B5963" w:rsidP="001B5963">
      <w:pPr>
        <w:pStyle w:val="ListParagraph"/>
        <w:jc w:val="both"/>
        <w:rPr>
          <w:rFonts w:ascii="Aptos Narrow" w:hAnsi="Aptos Narrow"/>
          <w:sz w:val="32"/>
          <w:szCs w:val="32"/>
          <w:highlight w:val="lightGray"/>
        </w:rPr>
      </w:pPr>
    </w:p>
    <w:p w14:paraId="6F9E5E5D" w14:textId="19BDE828" w:rsidR="001B5963" w:rsidRDefault="001B5963" w:rsidP="001B5963">
      <w:pPr>
        <w:pStyle w:val="ListParagraph"/>
        <w:ind w:left="1080"/>
        <w:jc w:val="both"/>
        <w:rPr>
          <w:rFonts w:ascii="Aptos Narrow" w:hAnsi="Aptos Narrow"/>
          <w:b/>
          <w:bCs/>
          <w:color w:val="000000" w:themeColor="text1"/>
          <w:sz w:val="32"/>
          <w:szCs w:val="32"/>
        </w:rPr>
      </w:pPr>
      <w:r>
        <w:rPr>
          <w:rFonts w:ascii="Aptos Narrow" w:hAnsi="Aptos Narrow"/>
          <w:b/>
          <w:bCs/>
          <w:color w:val="000000" w:themeColor="text1"/>
          <w:sz w:val="32"/>
          <w:szCs w:val="32"/>
        </w:rPr>
        <w:t xml:space="preserve"> </w:t>
      </w:r>
      <w:r w:rsidR="00D54D96">
        <w:rPr>
          <w:rFonts w:ascii="Aptos Narrow" w:hAnsi="Aptos Narrow"/>
          <w:b/>
          <w:bCs/>
          <w:color w:val="000000" w:themeColor="text1"/>
          <w:sz w:val="32"/>
          <w:szCs w:val="32"/>
        </w:rPr>
        <w:t>Overview</w:t>
      </w:r>
    </w:p>
    <w:p w14:paraId="2389C437" w14:textId="41B5F457" w:rsidR="001B5963" w:rsidRDefault="004E1A8C" w:rsidP="001B5963">
      <w:pPr>
        <w:pStyle w:val="ListParagraph"/>
        <w:ind w:left="1080"/>
        <w:jc w:val="both"/>
        <w:rPr>
          <w:rFonts w:ascii="Aptos Narrow" w:hAnsi="Aptos Narrow"/>
          <w:color w:val="000000" w:themeColor="text1"/>
          <w:sz w:val="32"/>
          <w:szCs w:val="32"/>
        </w:rPr>
      </w:pPr>
      <w:r>
        <w:rPr>
          <w:rFonts w:ascii="Centaur" w:hAnsi="Centaur"/>
          <w:i/>
          <w:iCs/>
          <w:color w:val="000000" w:themeColor="text1"/>
          <w:sz w:val="32"/>
          <w:szCs w:val="32"/>
        </w:rPr>
        <w:t>Introducing the importance of home interior design in creating a welcoming and aesthetically pleasing living space. Discuss how interior design influences the mood, functionality, and overall ambiance of a home.</w:t>
      </w:r>
    </w:p>
    <w:p w14:paraId="773931F7" w14:textId="77777777" w:rsidR="001B5963" w:rsidRDefault="001B5963" w:rsidP="001B5963">
      <w:pPr>
        <w:pStyle w:val="ListParagraph"/>
        <w:ind w:left="1080"/>
        <w:jc w:val="both"/>
        <w:rPr>
          <w:rFonts w:ascii="Aptos Narrow" w:hAnsi="Aptos Narrow"/>
          <w:color w:val="000000" w:themeColor="text1"/>
          <w:sz w:val="32"/>
          <w:szCs w:val="32"/>
        </w:rPr>
      </w:pPr>
    </w:p>
    <w:p w14:paraId="683ED594" w14:textId="36BD36F0" w:rsidR="001B5963" w:rsidRDefault="001B5963" w:rsidP="001B5963">
      <w:pPr>
        <w:pStyle w:val="ListParagraph"/>
        <w:ind w:left="1080"/>
        <w:jc w:val="both"/>
        <w:rPr>
          <w:rFonts w:ascii="Aptos Narrow" w:hAnsi="Aptos Narrow"/>
          <w:b/>
          <w:bCs/>
          <w:color w:val="000000" w:themeColor="text1"/>
          <w:sz w:val="32"/>
          <w:szCs w:val="32"/>
        </w:rPr>
      </w:pPr>
      <w:r>
        <w:rPr>
          <w:rFonts w:ascii="Aptos Narrow" w:hAnsi="Aptos Narrow"/>
          <w:b/>
          <w:bCs/>
          <w:color w:val="000000" w:themeColor="text1"/>
          <w:sz w:val="32"/>
          <w:szCs w:val="32"/>
        </w:rPr>
        <w:t xml:space="preserve"> </w:t>
      </w:r>
      <w:r w:rsidR="009D5495">
        <w:rPr>
          <w:rFonts w:ascii="Aptos Narrow" w:hAnsi="Aptos Narrow"/>
          <w:b/>
          <w:bCs/>
          <w:color w:val="000000" w:themeColor="text1"/>
          <w:sz w:val="32"/>
          <w:szCs w:val="32"/>
        </w:rPr>
        <w:t>Research Inspiration</w:t>
      </w:r>
    </w:p>
    <w:p w14:paraId="51C8909E" w14:textId="68A5E129" w:rsidR="001B5963" w:rsidRPr="00232A44" w:rsidRDefault="004E1A8C" w:rsidP="001B5963">
      <w:pPr>
        <w:pStyle w:val="ListParagraph"/>
        <w:ind w:left="1080"/>
        <w:jc w:val="both"/>
        <w:rPr>
          <w:rFonts w:ascii="Centaur" w:hAnsi="Centaur"/>
          <w:color w:val="000000" w:themeColor="text1"/>
          <w:sz w:val="32"/>
          <w:szCs w:val="32"/>
        </w:rPr>
      </w:pPr>
      <w:r>
        <w:rPr>
          <w:rFonts w:ascii="Centaur" w:hAnsi="Centaur"/>
          <w:i/>
          <w:iCs/>
          <w:color w:val="000000" w:themeColor="text1"/>
          <w:sz w:val="32"/>
          <w:szCs w:val="32"/>
        </w:rPr>
        <w:t xml:space="preserve">Conduct research on current design trends, styles and themes that resonate with </w:t>
      </w:r>
      <w:r w:rsidR="00344E5A">
        <w:rPr>
          <w:rFonts w:ascii="Centaur" w:hAnsi="Centaur"/>
          <w:i/>
          <w:iCs/>
          <w:color w:val="000000" w:themeColor="text1"/>
          <w:sz w:val="32"/>
          <w:szCs w:val="32"/>
        </w:rPr>
        <w:t xml:space="preserve">your personal taste and vision for your home. Gather inspiration from interior design magazines, websites, social media platforms </w:t>
      </w:r>
      <w:proofErr w:type="gramStart"/>
      <w:r w:rsidR="00344E5A">
        <w:rPr>
          <w:rFonts w:ascii="Centaur" w:hAnsi="Centaur"/>
          <w:i/>
          <w:iCs/>
          <w:color w:val="000000" w:themeColor="text1"/>
          <w:sz w:val="32"/>
          <w:szCs w:val="32"/>
        </w:rPr>
        <w:t>likes</w:t>
      </w:r>
      <w:proofErr w:type="gramEnd"/>
      <w:r w:rsidR="00344E5A">
        <w:rPr>
          <w:rFonts w:ascii="Centaur" w:hAnsi="Centaur"/>
          <w:i/>
          <w:iCs/>
          <w:color w:val="000000" w:themeColor="text1"/>
          <w:sz w:val="32"/>
          <w:szCs w:val="32"/>
        </w:rPr>
        <w:t xml:space="preserve"> </w:t>
      </w:r>
      <w:proofErr w:type="spellStart"/>
      <w:r w:rsidR="00344E5A">
        <w:rPr>
          <w:rFonts w:ascii="Centaur" w:hAnsi="Centaur"/>
          <w:i/>
          <w:iCs/>
          <w:color w:val="000000" w:themeColor="text1"/>
          <w:sz w:val="32"/>
          <w:szCs w:val="32"/>
        </w:rPr>
        <w:t>pinterest</w:t>
      </w:r>
      <w:proofErr w:type="spellEnd"/>
      <w:r w:rsidR="00344E5A">
        <w:rPr>
          <w:rFonts w:ascii="Centaur" w:hAnsi="Centaur"/>
          <w:i/>
          <w:iCs/>
          <w:color w:val="000000" w:themeColor="text1"/>
          <w:sz w:val="32"/>
          <w:szCs w:val="32"/>
        </w:rPr>
        <w:t>, or Instagram and even by visiting furniture stores or showrooms.</w:t>
      </w:r>
    </w:p>
    <w:p w14:paraId="1660DEBC" w14:textId="77777777" w:rsidR="001B5963" w:rsidRDefault="001B5963" w:rsidP="001B5963">
      <w:pPr>
        <w:pStyle w:val="ListParagraph"/>
        <w:ind w:left="1080"/>
        <w:jc w:val="both"/>
        <w:rPr>
          <w:rFonts w:ascii="Aptos Narrow" w:hAnsi="Aptos Narrow"/>
          <w:color w:val="000000" w:themeColor="text1"/>
          <w:sz w:val="32"/>
          <w:szCs w:val="32"/>
        </w:rPr>
      </w:pPr>
    </w:p>
    <w:p w14:paraId="1D4D83E7" w14:textId="77777777" w:rsidR="001B5963" w:rsidRDefault="001B5963" w:rsidP="001B5963">
      <w:pPr>
        <w:pStyle w:val="ListParagraph"/>
        <w:ind w:left="1080"/>
        <w:jc w:val="both"/>
        <w:rPr>
          <w:rFonts w:ascii="Aptos Narrow" w:hAnsi="Aptos Narrow"/>
          <w:color w:val="000000" w:themeColor="text1"/>
          <w:sz w:val="32"/>
          <w:szCs w:val="32"/>
        </w:rPr>
      </w:pPr>
    </w:p>
    <w:p w14:paraId="64864456" w14:textId="77777777" w:rsidR="007E21A7" w:rsidRDefault="007E21A7" w:rsidP="001B5963">
      <w:pPr>
        <w:pStyle w:val="ListParagraph"/>
        <w:ind w:left="1080"/>
        <w:jc w:val="both"/>
        <w:rPr>
          <w:rFonts w:ascii="Aptos Narrow" w:hAnsi="Aptos Narrow"/>
          <w:color w:val="000000" w:themeColor="text1"/>
          <w:sz w:val="32"/>
          <w:szCs w:val="32"/>
        </w:rPr>
      </w:pPr>
    </w:p>
    <w:p w14:paraId="131C1601" w14:textId="77777777" w:rsidR="007E21A7" w:rsidRDefault="007E21A7" w:rsidP="001B5963">
      <w:pPr>
        <w:pStyle w:val="ListParagraph"/>
        <w:ind w:left="1080"/>
        <w:jc w:val="both"/>
        <w:rPr>
          <w:rFonts w:ascii="Aptos Narrow" w:hAnsi="Aptos Narrow"/>
          <w:color w:val="000000" w:themeColor="text1"/>
          <w:sz w:val="32"/>
          <w:szCs w:val="32"/>
        </w:rPr>
      </w:pPr>
    </w:p>
    <w:p w14:paraId="41C9F1D6" w14:textId="77777777" w:rsidR="001B5963" w:rsidRDefault="001B5963" w:rsidP="001B5963">
      <w:pPr>
        <w:pStyle w:val="ListParagraph"/>
        <w:ind w:left="1080"/>
        <w:jc w:val="both"/>
        <w:rPr>
          <w:rFonts w:ascii="Aptos Narrow" w:hAnsi="Aptos Narrow"/>
          <w:color w:val="000000" w:themeColor="text1"/>
          <w:sz w:val="32"/>
          <w:szCs w:val="32"/>
        </w:rPr>
      </w:pPr>
    </w:p>
    <w:p w14:paraId="316E8172" w14:textId="6A376B3E" w:rsidR="007E21A7" w:rsidRPr="007E21A7" w:rsidRDefault="001B5963" w:rsidP="007E21A7">
      <w:pPr>
        <w:pStyle w:val="ListParagraph"/>
        <w:ind w:left="1080"/>
        <w:jc w:val="both"/>
        <w:rPr>
          <w:rFonts w:ascii="Aptos Narrow" w:hAnsi="Aptos Narrow"/>
          <w:b/>
          <w:bCs/>
          <w:color w:val="000000" w:themeColor="text1"/>
          <w:sz w:val="32"/>
          <w:szCs w:val="32"/>
        </w:rPr>
      </w:pPr>
      <w:r>
        <w:rPr>
          <w:rFonts w:ascii="Aptos Narrow" w:hAnsi="Aptos Narrow"/>
          <w:b/>
          <w:bCs/>
          <w:color w:val="000000" w:themeColor="text1"/>
          <w:sz w:val="32"/>
          <w:szCs w:val="32"/>
        </w:rPr>
        <w:lastRenderedPageBreak/>
        <w:t xml:space="preserve"> </w:t>
      </w:r>
      <w:r w:rsidR="009D5495">
        <w:rPr>
          <w:rFonts w:ascii="Aptos Narrow" w:hAnsi="Aptos Narrow"/>
          <w:b/>
          <w:bCs/>
          <w:color w:val="000000" w:themeColor="text1"/>
          <w:sz w:val="32"/>
          <w:szCs w:val="32"/>
        </w:rPr>
        <w:t>Space Analysi</w:t>
      </w:r>
      <w:r w:rsidR="007E21A7">
        <w:rPr>
          <w:rFonts w:ascii="Aptos Narrow" w:hAnsi="Aptos Narrow"/>
          <w:b/>
          <w:bCs/>
          <w:color w:val="000000" w:themeColor="text1"/>
          <w:sz w:val="32"/>
          <w:szCs w:val="32"/>
        </w:rPr>
        <w:t>s</w:t>
      </w:r>
    </w:p>
    <w:p w14:paraId="4EC921A1" w14:textId="2F431CC1" w:rsidR="00035E52" w:rsidRPr="00232A44" w:rsidRDefault="00344E5A" w:rsidP="001B5963">
      <w:pPr>
        <w:pStyle w:val="ListParagraph"/>
        <w:ind w:left="1080"/>
        <w:jc w:val="both"/>
        <w:rPr>
          <w:rFonts w:ascii="Centaur" w:hAnsi="Centaur"/>
          <w:i/>
          <w:iCs/>
          <w:color w:val="000000" w:themeColor="text1"/>
          <w:sz w:val="32"/>
          <w:szCs w:val="32"/>
        </w:rPr>
      </w:pPr>
      <w:r>
        <w:rPr>
          <w:rFonts w:ascii="Centaur" w:hAnsi="Centaur"/>
          <w:i/>
          <w:iCs/>
          <w:color w:val="000000" w:themeColor="text1"/>
          <w:sz w:val="32"/>
          <w:szCs w:val="32"/>
        </w:rPr>
        <w:t xml:space="preserve"> </w:t>
      </w:r>
      <w:proofErr w:type="spellStart"/>
      <w:r>
        <w:rPr>
          <w:rFonts w:ascii="Centaur" w:hAnsi="Centaur"/>
          <w:i/>
          <w:iCs/>
          <w:color w:val="000000" w:themeColor="text1"/>
          <w:sz w:val="32"/>
          <w:szCs w:val="32"/>
        </w:rPr>
        <w:t>Analyse</w:t>
      </w:r>
      <w:proofErr w:type="spellEnd"/>
      <w:r>
        <w:rPr>
          <w:rFonts w:ascii="Centaur" w:hAnsi="Centaur"/>
          <w:i/>
          <w:iCs/>
          <w:color w:val="000000" w:themeColor="text1"/>
          <w:sz w:val="32"/>
          <w:szCs w:val="32"/>
        </w:rPr>
        <w:t xml:space="preserve"> the available space in your home, considering the layout, dimension, and natural light sources. Identify the focal points of each room and assess how you can maximize the use of space while maintaining a harmonious flow throughout the house.</w:t>
      </w:r>
    </w:p>
    <w:p w14:paraId="7068AAFE" w14:textId="77777777" w:rsidR="00035E52" w:rsidRDefault="00035E52" w:rsidP="001B5963">
      <w:pPr>
        <w:pStyle w:val="ListParagraph"/>
        <w:ind w:left="1080"/>
        <w:jc w:val="both"/>
        <w:rPr>
          <w:rFonts w:ascii="Aptos Narrow" w:hAnsi="Aptos Narrow"/>
          <w:color w:val="000000" w:themeColor="text1"/>
          <w:sz w:val="32"/>
          <w:szCs w:val="32"/>
        </w:rPr>
      </w:pPr>
    </w:p>
    <w:p w14:paraId="7558ADC5" w14:textId="6C5C7087" w:rsidR="001B5963" w:rsidRDefault="001B5963" w:rsidP="001B5963">
      <w:pPr>
        <w:pStyle w:val="ListParagraph"/>
        <w:ind w:left="1080"/>
        <w:jc w:val="both"/>
        <w:rPr>
          <w:rFonts w:ascii="Aptos Narrow" w:hAnsi="Aptos Narrow"/>
          <w:b/>
          <w:bCs/>
          <w:color w:val="000000" w:themeColor="text1"/>
          <w:sz w:val="32"/>
          <w:szCs w:val="32"/>
        </w:rPr>
      </w:pPr>
      <w:r>
        <w:rPr>
          <w:rFonts w:ascii="Aptos Narrow" w:hAnsi="Aptos Narrow"/>
          <w:b/>
          <w:bCs/>
          <w:color w:val="000000" w:themeColor="text1"/>
          <w:sz w:val="32"/>
          <w:szCs w:val="32"/>
        </w:rPr>
        <w:t xml:space="preserve"> </w:t>
      </w:r>
      <w:r w:rsidR="009D5495">
        <w:rPr>
          <w:rFonts w:ascii="Aptos Narrow" w:hAnsi="Aptos Narrow"/>
          <w:b/>
          <w:bCs/>
          <w:color w:val="000000" w:themeColor="text1"/>
          <w:sz w:val="32"/>
          <w:szCs w:val="32"/>
        </w:rPr>
        <w:t>Design Concept</w:t>
      </w:r>
    </w:p>
    <w:p w14:paraId="660F5C5E" w14:textId="7416BD19" w:rsidR="001B5963" w:rsidRPr="00232A44" w:rsidRDefault="00ED5572" w:rsidP="001B5963">
      <w:pPr>
        <w:pStyle w:val="ListParagraph"/>
        <w:ind w:left="1080"/>
        <w:jc w:val="both"/>
        <w:rPr>
          <w:rFonts w:ascii="Centaur" w:hAnsi="Centaur"/>
          <w:i/>
          <w:iCs/>
          <w:color w:val="000000" w:themeColor="text1"/>
          <w:sz w:val="32"/>
          <w:szCs w:val="32"/>
        </w:rPr>
      </w:pPr>
      <w:r>
        <w:rPr>
          <w:rFonts w:ascii="Centaur" w:hAnsi="Centaur"/>
          <w:i/>
          <w:iCs/>
          <w:color w:val="000000" w:themeColor="text1"/>
          <w:sz w:val="32"/>
          <w:szCs w:val="32"/>
        </w:rPr>
        <w:t>Develop design concept based on our research and space analysis. Consider elements such as color, schemes, furniture styles, lighting options, textures, and decorative accents. Create mood boards or sketches to visualize how different design elements will come together to achieve the desired look and feel for each room.</w:t>
      </w:r>
    </w:p>
    <w:p w14:paraId="76578173" w14:textId="77777777" w:rsidR="001B5963" w:rsidRDefault="001B5963" w:rsidP="001B5963">
      <w:pPr>
        <w:pStyle w:val="ListParagraph"/>
        <w:ind w:left="1080"/>
        <w:jc w:val="both"/>
        <w:rPr>
          <w:rFonts w:ascii="Aptos Narrow" w:hAnsi="Aptos Narrow"/>
          <w:color w:val="000000" w:themeColor="text1"/>
          <w:sz w:val="32"/>
          <w:szCs w:val="32"/>
        </w:rPr>
      </w:pPr>
    </w:p>
    <w:p w14:paraId="160E09EC" w14:textId="77777777" w:rsidR="001B5963" w:rsidRDefault="001B5963" w:rsidP="001B5963">
      <w:pPr>
        <w:pStyle w:val="ListParagraph"/>
        <w:ind w:left="1080"/>
        <w:jc w:val="both"/>
        <w:rPr>
          <w:rFonts w:ascii="Aptos Narrow" w:hAnsi="Aptos Narrow"/>
          <w:sz w:val="32"/>
          <w:szCs w:val="32"/>
          <w:highlight w:val="lightGray"/>
        </w:rPr>
      </w:pPr>
    </w:p>
    <w:p w14:paraId="339F6100" w14:textId="77777777" w:rsidR="001B5963" w:rsidRDefault="001B5963" w:rsidP="001B5963">
      <w:pPr>
        <w:pStyle w:val="ListParagraph"/>
        <w:ind w:left="1080"/>
        <w:jc w:val="both"/>
        <w:rPr>
          <w:rFonts w:ascii="Aptos Narrow" w:hAnsi="Aptos Narrow"/>
          <w:sz w:val="32"/>
          <w:szCs w:val="32"/>
          <w:highlight w:val="lightGray"/>
        </w:rPr>
      </w:pPr>
    </w:p>
    <w:p w14:paraId="045914AC" w14:textId="77777777" w:rsidR="001B5963" w:rsidRDefault="001B5963" w:rsidP="001B5963">
      <w:pPr>
        <w:pStyle w:val="ListParagraph"/>
        <w:ind w:left="1080"/>
        <w:jc w:val="both"/>
        <w:rPr>
          <w:rFonts w:ascii="Aptos Narrow" w:hAnsi="Aptos Narrow"/>
          <w:sz w:val="32"/>
          <w:szCs w:val="32"/>
          <w:highlight w:val="lightGray"/>
        </w:rPr>
      </w:pPr>
    </w:p>
    <w:p w14:paraId="687AAB87" w14:textId="77777777" w:rsidR="001B5963" w:rsidRDefault="001B5963" w:rsidP="001B5963">
      <w:pPr>
        <w:pStyle w:val="ListParagraph"/>
        <w:ind w:left="1080"/>
        <w:jc w:val="both"/>
        <w:rPr>
          <w:rFonts w:ascii="Aptos Narrow" w:hAnsi="Aptos Narrow"/>
          <w:sz w:val="32"/>
          <w:szCs w:val="32"/>
          <w:highlight w:val="lightGray"/>
        </w:rPr>
      </w:pPr>
    </w:p>
    <w:p w14:paraId="451337DA" w14:textId="77777777" w:rsidR="001B5963" w:rsidRDefault="001B5963" w:rsidP="001B5963">
      <w:pPr>
        <w:pStyle w:val="ListParagraph"/>
        <w:ind w:left="1080"/>
        <w:jc w:val="both"/>
        <w:rPr>
          <w:rFonts w:ascii="Aptos Narrow" w:hAnsi="Aptos Narrow"/>
          <w:sz w:val="32"/>
          <w:szCs w:val="32"/>
          <w:highlight w:val="lightGray"/>
        </w:rPr>
      </w:pPr>
    </w:p>
    <w:p w14:paraId="0D528FEC" w14:textId="77777777" w:rsidR="001B5963" w:rsidRDefault="001B5963" w:rsidP="001B5963">
      <w:pPr>
        <w:pStyle w:val="ListParagraph"/>
        <w:ind w:left="1080"/>
        <w:jc w:val="both"/>
        <w:rPr>
          <w:rFonts w:ascii="Aptos Narrow" w:hAnsi="Aptos Narrow"/>
          <w:sz w:val="32"/>
          <w:szCs w:val="32"/>
          <w:highlight w:val="lightGray"/>
        </w:rPr>
      </w:pPr>
    </w:p>
    <w:p w14:paraId="33680F86" w14:textId="77777777" w:rsidR="001B5963" w:rsidRDefault="001B5963" w:rsidP="001B5963">
      <w:pPr>
        <w:pStyle w:val="ListParagraph"/>
        <w:ind w:left="1080"/>
        <w:jc w:val="both"/>
        <w:rPr>
          <w:rFonts w:ascii="Aptos Narrow" w:hAnsi="Aptos Narrow"/>
          <w:sz w:val="32"/>
          <w:szCs w:val="32"/>
          <w:highlight w:val="lightGray"/>
        </w:rPr>
      </w:pPr>
    </w:p>
    <w:p w14:paraId="3A2869C3" w14:textId="77777777" w:rsidR="001B5963" w:rsidRDefault="001B5963" w:rsidP="001B5963">
      <w:pPr>
        <w:pStyle w:val="ListParagraph"/>
        <w:ind w:left="1080"/>
        <w:jc w:val="both"/>
        <w:rPr>
          <w:rFonts w:ascii="Aptos Narrow" w:hAnsi="Aptos Narrow"/>
          <w:sz w:val="32"/>
          <w:szCs w:val="32"/>
          <w:highlight w:val="lightGray"/>
        </w:rPr>
      </w:pPr>
    </w:p>
    <w:p w14:paraId="3B6E2EC3" w14:textId="77777777" w:rsidR="001B5963" w:rsidRDefault="001B5963" w:rsidP="001B5963">
      <w:pPr>
        <w:pStyle w:val="ListParagraph"/>
        <w:ind w:left="1080"/>
        <w:jc w:val="both"/>
        <w:rPr>
          <w:rFonts w:ascii="Aptos Narrow" w:hAnsi="Aptos Narrow"/>
          <w:sz w:val="32"/>
          <w:szCs w:val="32"/>
          <w:highlight w:val="lightGray"/>
        </w:rPr>
      </w:pPr>
      <w:r>
        <w:rPr>
          <w:rFonts w:ascii="Aptos Narrow" w:hAnsi="Aptos Narrow"/>
          <w:sz w:val="32"/>
          <w:szCs w:val="32"/>
          <w:highlight w:val="lightGray"/>
        </w:rPr>
        <w:t xml:space="preserve">  </w:t>
      </w:r>
    </w:p>
    <w:p w14:paraId="7D401E86" w14:textId="77777777" w:rsidR="005432BD" w:rsidRDefault="005432BD" w:rsidP="008B23AA">
      <w:pPr>
        <w:rPr>
          <w:rFonts w:ascii="Arial Rounded MT Bold" w:hAnsi="Arial Rounded MT Bold"/>
          <w:b/>
          <w:bCs/>
          <w:i/>
          <w:iCs/>
          <w:sz w:val="56"/>
          <w:szCs w:val="56"/>
          <w:highlight w:val="lightGray"/>
          <w:u w:val="single"/>
        </w:rPr>
      </w:pPr>
    </w:p>
    <w:p w14:paraId="6F12DCFC" w14:textId="77777777" w:rsidR="005432BD" w:rsidRDefault="005432BD" w:rsidP="008B23AA">
      <w:pPr>
        <w:rPr>
          <w:rFonts w:ascii="Arial Rounded MT Bold" w:hAnsi="Arial Rounded MT Bold"/>
          <w:b/>
          <w:bCs/>
          <w:i/>
          <w:iCs/>
          <w:sz w:val="56"/>
          <w:szCs w:val="56"/>
          <w:highlight w:val="lightGray"/>
          <w:u w:val="single"/>
        </w:rPr>
      </w:pPr>
    </w:p>
    <w:p w14:paraId="4BDB49AB" w14:textId="77777777" w:rsidR="005432BD" w:rsidRDefault="005432BD" w:rsidP="008B23AA">
      <w:pPr>
        <w:rPr>
          <w:rFonts w:ascii="Arial Rounded MT Bold" w:hAnsi="Arial Rounded MT Bold"/>
          <w:b/>
          <w:bCs/>
          <w:i/>
          <w:iCs/>
          <w:sz w:val="56"/>
          <w:szCs w:val="56"/>
          <w:highlight w:val="lightGray"/>
          <w:u w:val="single"/>
        </w:rPr>
      </w:pPr>
    </w:p>
    <w:p w14:paraId="16E5AF8E" w14:textId="77777777" w:rsidR="005432BD" w:rsidRDefault="005432BD" w:rsidP="008B23AA">
      <w:pPr>
        <w:rPr>
          <w:rFonts w:ascii="Arial Rounded MT Bold" w:hAnsi="Arial Rounded MT Bold"/>
          <w:b/>
          <w:bCs/>
          <w:i/>
          <w:iCs/>
          <w:sz w:val="56"/>
          <w:szCs w:val="56"/>
          <w:highlight w:val="lightGray"/>
          <w:u w:val="single"/>
        </w:rPr>
      </w:pPr>
    </w:p>
    <w:p w14:paraId="0D04CF47" w14:textId="36A5EF9A" w:rsidR="001B5963" w:rsidRDefault="001B5963" w:rsidP="008B23AA">
      <w:pPr>
        <w:rPr>
          <w:rFonts w:ascii="Algerian" w:hAnsi="Algerian"/>
          <w:b/>
          <w:bCs/>
          <w:i/>
          <w:iCs/>
          <w:sz w:val="72"/>
          <w:szCs w:val="72"/>
          <w:highlight w:val="lightGray"/>
          <w:u w:val="single"/>
        </w:rPr>
      </w:pPr>
      <w:r>
        <w:rPr>
          <w:rFonts w:ascii="Arial Rounded MT Bold" w:hAnsi="Arial Rounded MT Bold"/>
          <w:b/>
          <w:bCs/>
          <w:i/>
          <w:iCs/>
          <w:sz w:val="56"/>
          <w:szCs w:val="56"/>
          <w:highlight w:val="lightGray"/>
          <w:u w:val="single"/>
        </w:rPr>
        <w:lastRenderedPageBreak/>
        <w:t xml:space="preserve"> </w:t>
      </w:r>
      <w:proofErr w:type="spellStart"/>
      <w:r>
        <w:rPr>
          <w:rFonts w:ascii="Algerian" w:hAnsi="Algerian"/>
          <w:b/>
          <w:bCs/>
          <w:i/>
          <w:iCs/>
          <w:sz w:val="56"/>
          <w:szCs w:val="56"/>
          <w:highlight w:val="lightGray"/>
          <w:u w:val="single"/>
        </w:rPr>
        <w:t>gall</w:t>
      </w:r>
      <w:r w:rsidR="00293A78">
        <w:rPr>
          <w:rFonts w:ascii="Algerian" w:hAnsi="Algerian"/>
          <w:b/>
          <w:bCs/>
          <w:i/>
          <w:iCs/>
          <w:sz w:val="56"/>
          <w:szCs w:val="56"/>
          <w:highlight w:val="lightGray"/>
          <w:u w:val="single"/>
        </w:rPr>
        <w:t>E</w:t>
      </w:r>
      <w:r>
        <w:rPr>
          <w:rFonts w:ascii="Algerian" w:hAnsi="Algerian"/>
          <w:b/>
          <w:bCs/>
          <w:i/>
          <w:iCs/>
          <w:sz w:val="56"/>
          <w:szCs w:val="56"/>
          <w:highlight w:val="lightGray"/>
          <w:u w:val="single"/>
        </w:rPr>
        <w:t>ry</w:t>
      </w:r>
      <w:proofErr w:type="spellEnd"/>
    </w:p>
    <w:p w14:paraId="0C908181" w14:textId="0167019B" w:rsidR="001B5963" w:rsidRDefault="007E21A7" w:rsidP="001B5963">
      <w:pPr>
        <w:jc w:val="center"/>
        <w:rPr>
          <w:rFonts w:ascii="Algerian" w:hAnsi="Algerian"/>
          <w:b/>
          <w:bCs/>
          <w:i/>
          <w:iCs/>
          <w:sz w:val="72"/>
          <w:szCs w:val="72"/>
          <w:highlight w:val="lightGray"/>
          <w:u w:val="single"/>
        </w:rPr>
      </w:pPr>
      <w:r>
        <w:rPr>
          <w:rFonts w:ascii="Algerian" w:hAnsi="Algerian"/>
          <w:b/>
          <w:bCs/>
          <w:i/>
          <w:iCs/>
          <w:noProof/>
          <w:sz w:val="72"/>
          <w:szCs w:val="72"/>
          <w:u w:val="single"/>
        </w:rPr>
        <w:drawing>
          <wp:inline distT="0" distB="0" distL="0" distR="0" wp14:anchorId="67B541F1" wp14:editId="4086E621">
            <wp:extent cx="5684520" cy="305785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6740" cy="3059053"/>
                    </a:xfrm>
                    <a:prstGeom prst="rect">
                      <a:avLst/>
                    </a:prstGeom>
                  </pic:spPr>
                </pic:pic>
              </a:graphicData>
            </a:graphic>
          </wp:inline>
        </w:drawing>
      </w:r>
    </w:p>
    <w:p w14:paraId="5AEEF19F" w14:textId="77777777" w:rsidR="00293A78" w:rsidRPr="00293A78" w:rsidRDefault="00293A78" w:rsidP="00293A78">
      <w:pPr>
        <w:pStyle w:val="Heading3"/>
        <w:pBdr>
          <w:top w:val="single" w:sz="2" w:space="0" w:color="E3E3E3"/>
          <w:left w:val="single" w:sz="2" w:space="0" w:color="E3E3E3"/>
          <w:bottom w:val="single" w:sz="2" w:space="0" w:color="E3E3E3"/>
          <w:right w:val="single" w:sz="2" w:space="0" w:color="E3E3E3"/>
        </w:pBdr>
        <w:shd w:val="clear" w:color="auto" w:fill="FFFFFF"/>
        <w:rPr>
          <w:rFonts w:ascii="Centaur" w:hAnsi="Centaur" w:cs="Segoe UI"/>
          <w:b/>
          <w:bCs/>
          <w:i/>
          <w:iCs/>
          <w:color w:val="0D0D0D"/>
          <w:sz w:val="30"/>
          <w:szCs w:val="30"/>
        </w:rPr>
      </w:pPr>
      <w:r w:rsidRPr="00293A78">
        <w:rPr>
          <w:rFonts w:ascii="Centaur" w:hAnsi="Centaur" w:cs="Segoe UI"/>
          <w:b/>
          <w:bCs/>
          <w:i/>
          <w:iCs/>
          <w:color w:val="0D0D0D"/>
          <w:sz w:val="30"/>
          <w:szCs w:val="30"/>
        </w:rPr>
        <w:t>Exhibition of Artwork:</w:t>
      </w:r>
    </w:p>
    <w:p w14:paraId="1BB85487" w14:textId="6747195D" w:rsidR="00293A78" w:rsidRPr="00232A44" w:rsidRDefault="008B23AA" w:rsidP="00293A78">
      <w:pPr>
        <w:pStyle w:val="Heading3"/>
        <w:numPr>
          <w:ilvl w:val="0"/>
          <w:numId w:val="8"/>
        </w:numPr>
        <w:pBdr>
          <w:top w:val="single" w:sz="2" w:space="0" w:color="E3E3E3"/>
          <w:left w:val="single" w:sz="2" w:space="0" w:color="E3E3E3"/>
          <w:bottom w:val="single" w:sz="2" w:space="0" w:color="E3E3E3"/>
          <w:right w:val="single" w:sz="2" w:space="0" w:color="E3E3E3"/>
        </w:pBdr>
        <w:shd w:val="clear" w:color="auto" w:fill="FFFFFF"/>
        <w:rPr>
          <w:rFonts w:ascii="Centaur" w:hAnsi="Centaur" w:cs="Segoe UI"/>
          <w:i/>
          <w:iCs/>
          <w:color w:val="0D0D0D"/>
          <w:sz w:val="30"/>
          <w:szCs w:val="30"/>
        </w:rPr>
      </w:pPr>
      <w:r>
        <w:rPr>
          <w:rFonts w:ascii="Centaur" w:hAnsi="Centaur" w:cs="Segoe UI"/>
          <w:i/>
          <w:iCs/>
          <w:color w:val="0D0D0D"/>
          <w:sz w:val="30"/>
          <w:szCs w:val="30"/>
        </w:rPr>
        <w:t xml:space="preserve">Exhibiting artwork in home interior design adds a unique touch and personality to the space. When showcasing artwork, considers factor like the size of the artwork, the rooms layout, and the existing decor. Lighting plays a crucial role in highlighting artwork, so consider using spotlights or picture lights to enhance the display. </w:t>
      </w:r>
    </w:p>
    <w:p w14:paraId="4C6538C7" w14:textId="77777777" w:rsidR="00293A78" w:rsidRPr="00293A78" w:rsidRDefault="00293A78" w:rsidP="00293A78">
      <w:pPr>
        <w:rPr>
          <w:rFonts w:ascii="Centaur" w:hAnsi="Centaur"/>
          <w:i/>
          <w:iCs/>
        </w:rPr>
      </w:pPr>
    </w:p>
    <w:p w14:paraId="098F8AE0" w14:textId="77777777" w:rsidR="00293A78" w:rsidRDefault="00293A78" w:rsidP="00293A78">
      <w:pPr>
        <w:pStyle w:val="Heading3"/>
        <w:pBdr>
          <w:top w:val="single" w:sz="2" w:space="0" w:color="E3E3E3"/>
          <w:left w:val="single" w:sz="2" w:space="0" w:color="E3E3E3"/>
          <w:bottom w:val="single" w:sz="2" w:space="0" w:color="E3E3E3"/>
          <w:right w:val="single" w:sz="2" w:space="0" w:color="E3E3E3"/>
        </w:pBdr>
        <w:shd w:val="clear" w:color="auto" w:fill="FFFFFF"/>
        <w:rPr>
          <w:rFonts w:ascii="Centaur" w:hAnsi="Centaur" w:cs="Segoe UI"/>
          <w:b/>
          <w:bCs/>
          <w:i/>
          <w:iCs/>
          <w:color w:val="0D0D0D"/>
          <w:sz w:val="30"/>
          <w:szCs w:val="30"/>
        </w:rPr>
      </w:pPr>
      <w:r w:rsidRPr="00293A78">
        <w:rPr>
          <w:rFonts w:ascii="Centaur" w:hAnsi="Centaur" w:cs="Segoe UI"/>
          <w:b/>
          <w:bCs/>
          <w:i/>
          <w:iCs/>
          <w:color w:val="0D0D0D"/>
          <w:sz w:val="30"/>
          <w:szCs w:val="30"/>
        </w:rPr>
        <w:t>Sorting and Effecting:</w:t>
      </w:r>
    </w:p>
    <w:p w14:paraId="2EBA4FB6" w14:textId="7F6B7DA1" w:rsidR="008B23AA" w:rsidRPr="00156F3F" w:rsidRDefault="00156F3F" w:rsidP="00156F3F">
      <w:pPr>
        <w:pStyle w:val="ListParagraph"/>
        <w:numPr>
          <w:ilvl w:val="0"/>
          <w:numId w:val="29"/>
        </w:numPr>
        <w:rPr>
          <w:rFonts w:ascii="Centaur" w:hAnsi="Centaur"/>
          <w:i/>
          <w:iCs/>
          <w:sz w:val="30"/>
          <w:szCs w:val="30"/>
        </w:rPr>
      </w:pPr>
      <w:r w:rsidRPr="00156F3F">
        <w:rPr>
          <w:rFonts w:ascii="Centaur" w:hAnsi="Centaur"/>
          <w:i/>
          <w:iCs/>
          <w:sz w:val="30"/>
          <w:szCs w:val="30"/>
        </w:rPr>
        <w:t xml:space="preserve">Arranging </w:t>
      </w:r>
      <w:r>
        <w:rPr>
          <w:rFonts w:ascii="Centaur" w:hAnsi="Centaur"/>
          <w:i/>
          <w:iCs/>
          <w:sz w:val="30"/>
          <w:szCs w:val="30"/>
        </w:rPr>
        <w:t xml:space="preserve">items in home interior design in essential for creating a </w:t>
      </w:r>
      <w:proofErr w:type="spellStart"/>
      <w:r>
        <w:rPr>
          <w:rFonts w:ascii="Centaur" w:hAnsi="Centaur"/>
          <w:i/>
          <w:iCs/>
          <w:sz w:val="30"/>
          <w:szCs w:val="30"/>
        </w:rPr>
        <w:t>cohensive</w:t>
      </w:r>
      <w:proofErr w:type="spellEnd"/>
      <w:r>
        <w:rPr>
          <w:rFonts w:ascii="Centaur" w:hAnsi="Centaur"/>
          <w:i/>
          <w:iCs/>
          <w:sz w:val="30"/>
          <w:szCs w:val="30"/>
        </w:rPr>
        <w:t xml:space="preserve"> and visually appealing space. Start by </w:t>
      </w:r>
      <w:proofErr w:type="spellStart"/>
      <w:r>
        <w:rPr>
          <w:rFonts w:ascii="Centaur" w:hAnsi="Centaur"/>
          <w:i/>
          <w:iCs/>
          <w:sz w:val="30"/>
          <w:szCs w:val="30"/>
        </w:rPr>
        <w:t>delucttering</w:t>
      </w:r>
      <w:proofErr w:type="spellEnd"/>
      <w:r>
        <w:rPr>
          <w:rFonts w:ascii="Centaur" w:hAnsi="Centaur"/>
          <w:i/>
          <w:iCs/>
          <w:sz w:val="30"/>
          <w:szCs w:val="30"/>
        </w:rPr>
        <w:t xml:space="preserve"> and organizing items based on functionality and aesthetics. It can optimize space and create a harmonious environment.</w:t>
      </w:r>
    </w:p>
    <w:p w14:paraId="48A116C4" w14:textId="4D69F880" w:rsidR="00293A78" w:rsidRDefault="00293A78" w:rsidP="00293A78">
      <w:pPr>
        <w:pStyle w:val="Heading3"/>
        <w:pBdr>
          <w:top w:val="single" w:sz="2" w:space="0" w:color="E3E3E3"/>
          <w:left w:val="single" w:sz="2" w:space="0" w:color="E3E3E3"/>
          <w:bottom w:val="single" w:sz="2" w:space="0" w:color="E3E3E3"/>
          <w:right w:val="single" w:sz="2" w:space="0" w:color="E3E3E3"/>
        </w:pBdr>
        <w:shd w:val="clear" w:color="auto" w:fill="FFFFFF"/>
        <w:rPr>
          <w:rFonts w:ascii="Centaur" w:hAnsi="Centaur" w:cs="Segoe UI"/>
          <w:b/>
          <w:bCs/>
          <w:i/>
          <w:iCs/>
          <w:color w:val="0D0D0D"/>
          <w:sz w:val="30"/>
          <w:szCs w:val="30"/>
        </w:rPr>
      </w:pPr>
      <w:r w:rsidRPr="00293A78">
        <w:rPr>
          <w:rFonts w:ascii="Centaur" w:hAnsi="Centaur" w:cs="Segoe UI"/>
          <w:b/>
          <w:bCs/>
          <w:i/>
          <w:iCs/>
          <w:color w:val="0D0D0D"/>
          <w:sz w:val="30"/>
          <w:szCs w:val="30"/>
        </w:rPr>
        <w:t>Customers Request:</w:t>
      </w:r>
    </w:p>
    <w:p w14:paraId="22F2A9FB" w14:textId="2BF74545" w:rsidR="00156F3F" w:rsidRPr="00156F3F" w:rsidRDefault="00156F3F" w:rsidP="00156F3F">
      <w:pPr>
        <w:pStyle w:val="ListParagraph"/>
        <w:numPr>
          <w:ilvl w:val="0"/>
          <w:numId w:val="30"/>
        </w:numPr>
        <w:rPr>
          <w:rFonts w:ascii="Centaur" w:hAnsi="Centaur"/>
          <w:i/>
          <w:iCs/>
          <w:sz w:val="30"/>
          <w:szCs w:val="30"/>
        </w:rPr>
      </w:pPr>
      <w:r w:rsidRPr="00156F3F">
        <w:rPr>
          <w:rFonts w:ascii="Centaur" w:hAnsi="Centaur"/>
          <w:i/>
          <w:iCs/>
          <w:sz w:val="30"/>
          <w:szCs w:val="30"/>
        </w:rPr>
        <w:t>Cus</w:t>
      </w:r>
      <w:r>
        <w:rPr>
          <w:rFonts w:ascii="Centaur" w:hAnsi="Centaur"/>
          <w:i/>
          <w:iCs/>
          <w:sz w:val="30"/>
          <w:szCs w:val="30"/>
        </w:rPr>
        <w:t xml:space="preserve">tomer request for home interior design, its important to listen attentively to their preferences, needs, </w:t>
      </w:r>
      <w:r w:rsidR="00131110">
        <w:rPr>
          <w:rFonts w:ascii="Centaur" w:hAnsi="Centaur"/>
          <w:i/>
          <w:iCs/>
          <w:sz w:val="30"/>
          <w:szCs w:val="30"/>
        </w:rPr>
        <w:t>and budget. Understand their styles, color preferences</w:t>
      </w:r>
      <w:r w:rsidR="006B3A02">
        <w:rPr>
          <w:rFonts w:ascii="Centaur" w:hAnsi="Centaur"/>
          <w:i/>
          <w:iCs/>
          <w:sz w:val="30"/>
          <w:szCs w:val="30"/>
        </w:rPr>
        <w:t>, and desired functionality for each space. Provide design options, mood boards, and samples to help them updated throughout the design process and to be open to feedback and revisions.</w:t>
      </w:r>
    </w:p>
    <w:p w14:paraId="6AE11AAE" w14:textId="77777777" w:rsidR="00293A78" w:rsidRPr="00293A78" w:rsidRDefault="00293A78" w:rsidP="00293A78">
      <w:pPr>
        <w:rPr>
          <w:rFonts w:ascii="Centaur" w:hAnsi="Centaur" w:cs="Segoe UI"/>
          <w:b/>
          <w:bCs/>
          <w:i/>
          <w:iCs/>
          <w:sz w:val="32"/>
          <w:szCs w:val="32"/>
        </w:rPr>
      </w:pPr>
      <w:r w:rsidRPr="00293A78">
        <w:rPr>
          <w:rFonts w:ascii="Centaur" w:hAnsi="Centaur" w:cs="Segoe UI"/>
          <w:i/>
          <w:iCs/>
          <w:sz w:val="32"/>
          <w:szCs w:val="32"/>
        </w:rPr>
        <w:lastRenderedPageBreak/>
        <w:t xml:space="preserve">  </w:t>
      </w:r>
      <w:r w:rsidRPr="00293A78">
        <w:rPr>
          <w:rFonts w:ascii="Centaur" w:hAnsi="Centaur" w:cs="Segoe UI"/>
          <w:b/>
          <w:bCs/>
          <w:i/>
          <w:iCs/>
          <w:sz w:val="32"/>
          <w:szCs w:val="32"/>
        </w:rPr>
        <w:t>Sailing:</w:t>
      </w:r>
    </w:p>
    <w:p w14:paraId="38ABD26B" w14:textId="01849D7B" w:rsidR="001B5963" w:rsidRPr="00232A44" w:rsidRDefault="006B3A02" w:rsidP="00293A78">
      <w:pPr>
        <w:numPr>
          <w:ilvl w:val="0"/>
          <w:numId w:val="12"/>
        </w:numPr>
        <w:rPr>
          <w:rFonts w:ascii="Centaur" w:hAnsi="Centaur" w:cs="Segoe UI"/>
          <w:i/>
          <w:iCs/>
          <w:sz w:val="32"/>
          <w:szCs w:val="32"/>
        </w:rPr>
      </w:pPr>
      <w:r>
        <w:rPr>
          <w:rFonts w:ascii="Centaur" w:hAnsi="Centaur" w:cs="Segoe UI"/>
          <w:i/>
          <w:iCs/>
          <w:sz w:val="32"/>
          <w:szCs w:val="32"/>
        </w:rPr>
        <w:t>Focus on showcasing the unique features, quality, and benefits for your offerings</w:t>
      </w:r>
      <w:r w:rsidR="00293A78" w:rsidRPr="00232A44">
        <w:rPr>
          <w:rFonts w:ascii="Centaur" w:hAnsi="Centaur" w:cs="Segoe UI"/>
          <w:i/>
          <w:iCs/>
          <w:sz w:val="32"/>
          <w:szCs w:val="32"/>
        </w:rPr>
        <w:t>.</w:t>
      </w:r>
      <w:r>
        <w:rPr>
          <w:rFonts w:ascii="Centaur" w:hAnsi="Centaur" w:cs="Segoe UI"/>
          <w:i/>
          <w:iCs/>
          <w:sz w:val="32"/>
          <w:szCs w:val="32"/>
        </w:rPr>
        <w:t xml:space="preserve"> Create visually appealing </w:t>
      </w:r>
      <w:r w:rsidR="00FE60B8">
        <w:rPr>
          <w:rFonts w:ascii="Centaur" w:hAnsi="Centaur" w:cs="Segoe UI"/>
          <w:i/>
          <w:iCs/>
          <w:sz w:val="32"/>
          <w:szCs w:val="32"/>
        </w:rPr>
        <w:t xml:space="preserve">displays, use high quality images on online platforms, and highlight customer review and testimonials. Provide excellent customer service, offer customization options, and ensure a seamless purchasing process. Building trust with your customer and </w:t>
      </w:r>
      <w:proofErr w:type="spellStart"/>
      <w:r w:rsidR="00FE60B8">
        <w:rPr>
          <w:rFonts w:ascii="Centaur" w:hAnsi="Centaur" w:cs="Segoe UI"/>
          <w:i/>
          <w:iCs/>
          <w:sz w:val="32"/>
          <w:szCs w:val="32"/>
        </w:rPr>
        <w:t>estabilishing</w:t>
      </w:r>
      <w:proofErr w:type="spellEnd"/>
      <w:r w:rsidR="00FE60B8">
        <w:rPr>
          <w:rFonts w:ascii="Centaur" w:hAnsi="Centaur" w:cs="Segoe UI"/>
          <w:i/>
          <w:iCs/>
          <w:sz w:val="32"/>
          <w:szCs w:val="32"/>
        </w:rPr>
        <w:t xml:space="preserve"> a strong bond reputation are crucial key to successful sales in the home interior industry.</w:t>
      </w:r>
    </w:p>
    <w:p w14:paraId="32B43434" w14:textId="128C7B38" w:rsidR="001B5963" w:rsidRDefault="001B5963" w:rsidP="006B3A02">
      <w:pPr>
        <w:rPr>
          <w:rFonts w:ascii="Arial Rounded MT Bold" w:hAnsi="Arial Rounded MT Bold"/>
          <w:b/>
          <w:bCs/>
          <w:i/>
          <w:iCs/>
          <w:sz w:val="56"/>
          <w:szCs w:val="56"/>
          <w:highlight w:val="lightGray"/>
          <w:u w:val="single"/>
        </w:rPr>
      </w:pPr>
    </w:p>
    <w:p w14:paraId="464386DB" w14:textId="77777777" w:rsidR="001B5963" w:rsidRDefault="001B5963" w:rsidP="001B5963">
      <w:pPr>
        <w:ind w:left="360"/>
        <w:rPr>
          <w:rFonts w:ascii="Arial Rounded MT Bold" w:hAnsi="Arial Rounded MT Bold"/>
          <w:b/>
          <w:bCs/>
          <w:i/>
          <w:iCs/>
          <w:sz w:val="56"/>
          <w:szCs w:val="56"/>
          <w:highlight w:val="lightGray"/>
          <w:u w:val="single"/>
        </w:rPr>
      </w:pPr>
    </w:p>
    <w:p w14:paraId="279962D7" w14:textId="77777777" w:rsidR="001B5963" w:rsidRPr="008B23AA" w:rsidRDefault="001B5963" w:rsidP="001B5963">
      <w:pPr>
        <w:ind w:left="360"/>
        <w:rPr>
          <w:rFonts w:ascii="Centaur" w:hAnsi="Centaur"/>
          <w:i/>
          <w:iCs/>
          <w:sz w:val="56"/>
          <w:szCs w:val="56"/>
          <w:highlight w:val="lightGray"/>
          <w:u w:val="single"/>
        </w:rPr>
      </w:pPr>
    </w:p>
    <w:p w14:paraId="42719F6F" w14:textId="77777777" w:rsidR="001B5963" w:rsidRDefault="001B5963" w:rsidP="001B5963">
      <w:pPr>
        <w:ind w:left="360"/>
        <w:rPr>
          <w:rFonts w:ascii="Arial Rounded MT Bold" w:hAnsi="Arial Rounded MT Bold"/>
          <w:b/>
          <w:bCs/>
          <w:i/>
          <w:iCs/>
          <w:sz w:val="56"/>
          <w:szCs w:val="56"/>
          <w:highlight w:val="lightGray"/>
          <w:u w:val="single"/>
        </w:rPr>
      </w:pPr>
    </w:p>
    <w:p w14:paraId="1F412CD7" w14:textId="77777777" w:rsidR="005432BD" w:rsidRDefault="005432BD" w:rsidP="001B5963">
      <w:pPr>
        <w:ind w:left="360"/>
        <w:rPr>
          <w:rFonts w:ascii="Algerian" w:hAnsi="Algerian"/>
          <w:b/>
          <w:bCs/>
          <w:i/>
          <w:iCs/>
          <w:sz w:val="56"/>
          <w:szCs w:val="56"/>
          <w:highlight w:val="lightGray"/>
          <w:u w:val="single"/>
        </w:rPr>
      </w:pPr>
    </w:p>
    <w:p w14:paraId="239612EE" w14:textId="77777777" w:rsidR="005432BD" w:rsidRDefault="005432BD" w:rsidP="001B5963">
      <w:pPr>
        <w:ind w:left="360"/>
        <w:rPr>
          <w:rFonts w:ascii="Algerian" w:hAnsi="Algerian"/>
          <w:b/>
          <w:bCs/>
          <w:i/>
          <w:iCs/>
          <w:sz w:val="56"/>
          <w:szCs w:val="56"/>
          <w:highlight w:val="lightGray"/>
          <w:u w:val="single"/>
        </w:rPr>
      </w:pPr>
    </w:p>
    <w:p w14:paraId="54AE8859" w14:textId="77777777" w:rsidR="005432BD" w:rsidRDefault="005432BD" w:rsidP="001B5963">
      <w:pPr>
        <w:ind w:left="360"/>
        <w:rPr>
          <w:rFonts w:ascii="Algerian" w:hAnsi="Algerian"/>
          <w:b/>
          <w:bCs/>
          <w:i/>
          <w:iCs/>
          <w:sz w:val="56"/>
          <w:szCs w:val="56"/>
          <w:highlight w:val="lightGray"/>
          <w:u w:val="single"/>
        </w:rPr>
      </w:pPr>
    </w:p>
    <w:p w14:paraId="289D2556" w14:textId="77777777" w:rsidR="005432BD" w:rsidRDefault="005432BD" w:rsidP="001B5963">
      <w:pPr>
        <w:ind w:left="360"/>
        <w:rPr>
          <w:rFonts w:ascii="Algerian" w:hAnsi="Algerian"/>
          <w:b/>
          <w:bCs/>
          <w:i/>
          <w:iCs/>
          <w:sz w:val="56"/>
          <w:szCs w:val="56"/>
          <w:highlight w:val="lightGray"/>
          <w:u w:val="single"/>
        </w:rPr>
      </w:pPr>
    </w:p>
    <w:p w14:paraId="451430DE" w14:textId="77777777" w:rsidR="005432BD" w:rsidRDefault="005432BD" w:rsidP="001B5963">
      <w:pPr>
        <w:ind w:left="360"/>
        <w:rPr>
          <w:rFonts w:ascii="Algerian" w:hAnsi="Algerian"/>
          <w:b/>
          <w:bCs/>
          <w:i/>
          <w:iCs/>
          <w:sz w:val="56"/>
          <w:szCs w:val="56"/>
          <w:highlight w:val="lightGray"/>
          <w:u w:val="single"/>
        </w:rPr>
      </w:pPr>
    </w:p>
    <w:p w14:paraId="44E96240" w14:textId="77777777" w:rsidR="005432BD" w:rsidRDefault="005432BD" w:rsidP="001B5963">
      <w:pPr>
        <w:ind w:left="360"/>
        <w:rPr>
          <w:rFonts w:ascii="Algerian" w:hAnsi="Algerian"/>
          <w:b/>
          <w:bCs/>
          <w:i/>
          <w:iCs/>
          <w:sz w:val="56"/>
          <w:szCs w:val="56"/>
          <w:highlight w:val="lightGray"/>
          <w:u w:val="single"/>
        </w:rPr>
      </w:pPr>
    </w:p>
    <w:p w14:paraId="4CE02B2D" w14:textId="77777777" w:rsidR="005432BD" w:rsidRDefault="005432BD" w:rsidP="001B5963">
      <w:pPr>
        <w:ind w:left="360"/>
        <w:rPr>
          <w:rFonts w:ascii="Algerian" w:hAnsi="Algerian"/>
          <w:b/>
          <w:bCs/>
          <w:i/>
          <w:iCs/>
          <w:sz w:val="56"/>
          <w:szCs w:val="56"/>
          <w:highlight w:val="lightGray"/>
          <w:u w:val="single"/>
        </w:rPr>
      </w:pPr>
    </w:p>
    <w:p w14:paraId="1BFE2A30" w14:textId="486B065E" w:rsidR="001B5963" w:rsidRDefault="005557B2" w:rsidP="001B5963">
      <w:pPr>
        <w:ind w:left="360"/>
        <w:rPr>
          <w:rFonts w:ascii="Algerian" w:hAnsi="Algerian"/>
          <w:b/>
          <w:bCs/>
          <w:i/>
          <w:iCs/>
          <w:sz w:val="56"/>
          <w:szCs w:val="56"/>
          <w:highlight w:val="lightGray"/>
          <w:u w:val="single"/>
        </w:rPr>
      </w:pPr>
      <w:r>
        <w:rPr>
          <w:rFonts w:ascii="Algerian" w:hAnsi="Algerian"/>
          <w:b/>
          <w:bCs/>
          <w:i/>
          <w:iCs/>
          <w:sz w:val="56"/>
          <w:szCs w:val="56"/>
          <w:highlight w:val="lightGray"/>
          <w:u w:val="single"/>
        </w:rPr>
        <w:lastRenderedPageBreak/>
        <w:t>F</w:t>
      </w:r>
      <w:r w:rsidR="001B5963">
        <w:rPr>
          <w:rFonts w:ascii="Algerian" w:hAnsi="Algerian"/>
          <w:b/>
          <w:bCs/>
          <w:i/>
          <w:iCs/>
          <w:sz w:val="56"/>
          <w:szCs w:val="56"/>
          <w:highlight w:val="lightGray"/>
          <w:u w:val="single"/>
        </w:rPr>
        <w:t>eedback</w:t>
      </w:r>
    </w:p>
    <w:p w14:paraId="5CFAC679" w14:textId="103E511B" w:rsidR="005557B2" w:rsidRDefault="005557B2" w:rsidP="001B5963">
      <w:pPr>
        <w:ind w:left="360"/>
        <w:rPr>
          <w:rFonts w:ascii="Algerian" w:hAnsi="Algerian"/>
          <w:b/>
          <w:bCs/>
          <w:i/>
          <w:iCs/>
          <w:sz w:val="56"/>
          <w:szCs w:val="56"/>
          <w:highlight w:val="lightGray"/>
          <w:u w:val="single"/>
        </w:rPr>
      </w:pPr>
      <w:r>
        <w:rPr>
          <w:rFonts w:ascii="Algerian" w:hAnsi="Algerian"/>
          <w:b/>
          <w:bCs/>
          <w:i/>
          <w:iCs/>
          <w:noProof/>
          <w:sz w:val="56"/>
          <w:szCs w:val="56"/>
          <w:u w:val="single"/>
        </w:rPr>
        <w:drawing>
          <wp:inline distT="0" distB="0" distL="0" distR="0" wp14:anchorId="41BA26D1" wp14:editId="7859E248">
            <wp:extent cx="5931535" cy="359642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69150" cy="3619236"/>
                    </a:xfrm>
                    <a:prstGeom prst="rect">
                      <a:avLst/>
                    </a:prstGeom>
                  </pic:spPr>
                </pic:pic>
              </a:graphicData>
            </a:graphic>
          </wp:inline>
        </w:drawing>
      </w:r>
    </w:p>
    <w:p w14:paraId="00A52425" w14:textId="77777777" w:rsidR="001B5963" w:rsidRDefault="001B5963" w:rsidP="001B5963">
      <w:pPr>
        <w:rPr>
          <w:rFonts w:ascii="Algerian" w:hAnsi="Algerian"/>
          <w:b/>
          <w:bCs/>
          <w:i/>
          <w:iCs/>
          <w:sz w:val="72"/>
          <w:szCs w:val="72"/>
          <w:highlight w:val="lightGray"/>
          <w:u w:val="single"/>
        </w:rPr>
      </w:pPr>
    </w:p>
    <w:p w14:paraId="4E146D1A" w14:textId="77777777" w:rsidR="00293A78" w:rsidRPr="00293A78" w:rsidRDefault="00293A78" w:rsidP="00293A78">
      <w:pPr>
        <w:pStyle w:val="ListParagraph"/>
        <w:rPr>
          <w:rFonts w:ascii="Centaur" w:hAnsi="Centaur"/>
          <w:b/>
          <w:bCs/>
          <w:i/>
          <w:iCs/>
          <w:sz w:val="32"/>
          <w:szCs w:val="32"/>
          <w:u w:val="single"/>
        </w:rPr>
      </w:pPr>
      <w:r w:rsidRPr="00293A78">
        <w:rPr>
          <w:rFonts w:ascii="Centaur" w:hAnsi="Centaur"/>
          <w:b/>
          <w:bCs/>
          <w:i/>
          <w:iCs/>
          <w:sz w:val="32"/>
          <w:szCs w:val="32"/>
          <w:u w:val="single"/>
        </w:rPr>
        <w:t>Customers Feedback</w:t>
      </w:r>
    </w:p>
    <w:p w14:paraId="00AA4B1A" w14:textId="3FE0CC0A" w:rsidR="00293A78" w:rsidRPr="00232A44" w:rsidRDefault="003020F7" w:rsidP="00293A78">
      <w:pPr>
        <w:pStyle w:val="ListParagraph"/>
        <w:numPr>
          <w:ilvl w:val="0"/>
          <w:numId w:val="13"/>
        </w:numPr>
        <w:rPr>
          <w:rFonts w:ascii="Centaur" w:hAnsi="Centaur"/>
          <w:i/>
          <w:iCs/>
          <w:sz w:val="32"/>
          <w:szCs w:val="32"/>
          <w:u w:val="single"/>
        </w:rPr>
      </w:pPr>
      <w:proofErr w:type="gramStart"/>
      <w:r>
        <w:rPr>
          <w:rFonts w:ascii="Centaur" w:hAnsi="Centaur"/>
          <w:i/>
          <w:iCs/>
          <w:sz w:val="32"/>
          <w:szCs w:val="32"/>
          <w:u w:val="single"/>
        </w:rPr>
        <w:t>Its</w:t>
      </w:r>
      <w:proofErr w:type="gramEnd"/>
      <w:r>
        <w:rPr>
          <w:rFonts w:ascii="Centaur" w:hAnsi="Centaur"/>
          <w:i/>
          <w:iCs/>
          <w:sz w:val="32"/>
          <w:szCs w:val="32"/>
          <w:u w:val="single"/>
        </w:rPr>
        <w:t xml:space="preserve"> helps you understand how your customer are liking your services and what additional services or arrangements you can provide to meet their preferences.</w:t>
      </w:r>
    </w:p>
    <w:p w14:paraId="763F6F06" w14:textId="77777777" w:rsidR="00293A78" w:rsidRPr="00232A44" w:rsidRDefault="00293A78" w:rsidP="00293A78">
      <w:pPr>
        <w:pStyle w:val="ListParagraph"/>
        <w:rPr>
          <w:rFonts w:ascii="Centaur" w:hAnsi="Centaur"/>
          <w:i/>
          <w:iCs/>
          <w:sz w:val="32"/>
          <w:szCs w:val="32"/>
          <w:u w:val="single"/>
        </w:rPr>
      </w:pPr>
    </w:p>
    <w:p w14:paraId="3BCAEFB9" w14:textId="77777777" w:rsidR="00293A78" w:rsidRPr="00293A78" w:rsidRDefault="00293A78" w:rsidP="00293A78">
      <w:pPr>
        <w:pStyle w:val="ListParagraph"/>
        <w:rPr>
          <w:rFonts w:ascii="Centaur" w:hAnsi="Centaur"/>
          <w:i/>
          <w:iCs/>
          <w:sz w:val="32"/>
          <w:szCs w:val="32"/>
          <w:u w:val="single"/>
        </w:rPr>
      </w:pPr>
    </w:p>
    <w:p w14:paraId="200FD0F4" w14:textId="77777777" w:rsidR="00293A78" w:rsidRPr="00293A78" w:rsidRDefault="00293A78" w:rsidP="00293A78">
      <w:pPr>
        <w:pStyle w:val="ListParagraph"/>
        <w:rPr>
          <w:rFonts w:ascii="Centaur" w:hAnsi="Centaur"/>
          <w:b/>
          <w:bCs/>
          <w:i/>
          <w:iCs/>
          <w:sz w:val="32"/>
          <w:szCs w:val="32"/>
          <w:u w:val="single"/>
        </w:rPr>
      </w:pPr>
      <w:r w:rsidRPr="00293A78">
        <w:rPr>
          <w:rFonts w:ascii="Centaur" w:hAnsi="Centaur"/>
          <w:b/>
          <w:bCs/>
          <w:i/>
          <w:iCs/>
          <w:sz w:val="32"/>
          <w:szCs w:val="32"/>
          <w:u w:val="single"/>
        </w:rPr>
        <w:t>Applause</w:t>
      </w:r>
    </w:p>
    <w:p w14:paraId="19CFF670" w14:textId="77777777" w:rsidR="00293A78" w:rsidRDefault="00293A78" w:rsidP="00293A78">
      <w:pPr>
        <w:pStyle w:val="ListParagraph"/>
        <w:numPr>
          <w:ilvl w:val="0"/>
          <w:numId w:val="14"/>
        </w:numPr>
        <w:rPr>
          <w:rFonts w:ascii="Centaur" w:hAnsi="Centaur"/>
          <w:i/>
          <w:iCs/>
          <w:sz w:val="32"/>
          <w:szCs w:val="32"/>
          <w:u w:val="single"/>
        </w:rPr>
      </w:pPr>
      <w:r w:rsidRPr="00293A78">
        <w:rPr>
          <w:rFonts w:ascii="Centaur" w:hAnsi="Centaur"/>
          <w:i/>
          <w:iCs/>
          <w:sz w:val="32"/>
          <w:szCs w:val="32"/>
          <w:u w:val="single"/>
        </w:rPr>
        <w:t>Showcasing positive compliments from customers.</w:t>
      </w:r>
    </w:p>
    <w:p w14:paraId="75F18443" w14:textId="77777777" w:rsidR="00293A78" w:rsidRDefault="00293A78" w:rsidP="00232A44">
      <w:pPr>
        <w:pStyle w:val="ListParagraph"/>
        <w:rPr>
          <w:rFonts w:ascii="Centaur" w:hAnsi="Centaur"/>
          <w:i/>
          <w:iCs/>
          <w:sz w:val="32"/>
          <w:szCs w:val="32"/>
          <w:u w:val="single"/>
        </w:rPr>
      </w:pPr>
    </w:p>
    <w:p w14:paraId="64F848E3" w14:textId="77777777" w:rsidR="00293A78" w:rsidRPr="00293A78" w:rsidRDefault="00293A78" w:rsidP="00232A44">
      <w:pPr>
        <w:pStyle w:val="ListParagraph"/>
        <w:rPr>
          <w:rFonts w:ascii="Centaur" w:hAnsi="Centaur"/>
          <w:i/>
          <w:iCs/>
          <w:sz w:val="32"/>
          <w:szCs w:val="32"/>
          <w:u w:val="single"/>
        </w:rPr>
      </w:pPr>
    </w:p>
    <w:p w14:paraId="6E49FA07" w14:textId="57BCC6E2" w:rsidR="00293A78" w:rsidRPr="00232A44" w:rsidRDefault="00293A78" w:rsidP="00232A44">
      <w:pPr>
        <w:pStyle w:val="ListParagraph"/>
        <w:rPr>
          <w:rFonts w:ascii="Centaur" w:hAnsi="Centaur"/>
          <w:b/>
          <w:bCs/>
          <w:i/>
          <w:iCs/>
          <w:sz w:val="32"/>
          <w:szCs w:val="32"/>
          <w:u w:val="single"/>
        </w:rPr>
      </w:pPr>
      <w:r w:rsidRPr="00293A78">
        <w:rPr>
          <w:rFonts w:ascii="Centaur" w:hAnsi="Centaur"/>
          <w:b/>
          <w:bCs/>
          <w:i/>
          <w:iCs/>
          <w:sz w:val="32"/>
          <w:szCs w:val="32"/>
          <w:u w:val="single"/>
        </w:rPr>
        <w:t>Continuous Improvement</w:t>
      </w:r>
    </w:p>
    <w:p w14:paraId="2DB0EC81" w14:textId="77777777" w:rsidR="00293A78" w:rsidRPr="00293A78" w:rsidRDefault="00293A78" w:rsidP="00293A78">
      <w:pPr>
        <w:pStyle w:val="ListParagraph"/>
        <w:numPr>
          <w:ilvl w:val="0"/>
          <w:numId w:val="15"/>
        </w:numPr>
        <w:rPr>
          <w:rFonts w:ascii="Aptos Narrow" w:hAnsi="Aptos Narrow"/>
          <w:b/>
          <w:bCs/>
          <w:i/>
          <w:iCs/>
          <w:sz w:val="32"/>
          <w:szCs w:val="32"/>
          <w:u w:val="single"/>
        </w:rPr>
      </w:pPr>
      <w:r w:rsidRPr="00293A78">
        <w:rPr>
          <w:rFonts w:ascii="Centaur" w:hAnsi="Centaur"/>
          <w:i/>
          <w:iCs/>
          <w:sz w:val="32"/>
          <w:szCs w:val="32"/>
          <w:u w:val="single"/>
        </w:rPr>
        <w:t>How customers feedback is used to increase the platform</w:t>
      </w:r>
      <w:r w:rsidRPr="00293A78">
        <w:rPr>
          <w:rFonts w:ascii="Aptos Narrow" w:hAnsi="Aptos Narrow"/>
          <w:b/>
          <w:bCs/>
          <w:i/>
          <w:iCs/>
          <w:sz w:val="32"/>
          <w:szCs w:val="32"/>
          <w:u w:val="single"/>
        </w:rPr>
        <w:t>.</w:t>
      </w:r>
    </w:p>
    <w:p w14:paraId="79E77DD7" w14:textId="77777777" w:rsidR="001B5963" w:rsidRDefault="001B5963" w:rsidP="001B5963">
      <w:pPr>
        <w:pStyle w:val="ListParagraph"/>
        <w:rPr>
          <w:rFonts w:ascii="Aptos Narrow" w:hAnsi="Aptos Narrow"/>
          <w:b/>
          <w:bCs/>
          <w:i/>
          <w:iCs/>
          <w:sz w:val="32"/>
          <w:szCs w:val="32"/>
          <w:u w:val="single"/>
        </w:rPr>
      </w:pPr>
    </w:p>
    <w:p w14:paraId="65EF2085" w14:textId="4EE52DD2" w:rsidR="001B5963" w:rsidRDefault="001B5963" w:rsidP="00B266DA">
      <w:pPr>
        <w:rPr>
          <w:rFonts w:ascii="Algerian" w:hAnsi="Algerian"/>
          <w:b/>
          <w:bCs/>
          <w:i/>
          <w:iCs/>
          <w:sz w:val="56"/>
          <w:szCs w:val="56"/>
          <w:u w:val="single"/>
        </w:rPr>
      </w:pPr>
      <w:r>
        <w:rPr>
          <w:rFonts w:ascii="Algerian" w:hAnsi="Algerian"/>
          <w:b/>
          <w:bCs/>
          <w:i/>
          <w:iCs/>
          <w:sz w:val="56"/>
          <w:szCs w:val="56"/>
          <w:u w:val="single"/>
        </w:rPr>
        <w:lastRenderedPageBreak/>
        <w:t xml:space="preserve">Contact us </w:t>
      </w:r>
    </w:p>
    <w:p w14:paraId="7197E111" w14:textId="6E70055C" w:rsidR="005557B2" w:rsidRDefault="005557B2" w:rsidP="00B266DA">
      <w:pPr>
        <w:rPr>
          <w:rFonts w:ascii="Aptos Narrow" w:hAnsi="Aptos Narrow"/>
          <w:sz w:val="52"/>
          <w:szCs w:val="52"/>
        </w:rPr>
      </w:pPr>
      <w:r>
        <w:rPr>
          <w:rFonts w:ascii="Aptos Narrow" w:hAnsi="Aptos Narrow"/>
          <w:noProof/>
          <w:sz w:val="52"/>
          <w:szCs w:val="52"/>
        </w:rPr>
        <w:drawing>
          <wp:inline distT="0" distB="0" distL="0" distR="0" wp14:anchorId="5A8A9142" wp14:editId="06FD5A89">
            <wp:extent cx="5524500" cy="29894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6684" cy="2996079"/>
                    </a:xfrm>
                    <a:prstGeom prst="rect">
                      <a:avLst/>
                    </a:prstGeom>
                  </pic:spPr>
                </pic:pic>
              </a:graphicData>
            </a:graphic>
          </wp:inline>
        </w:drawing>
      </w:r>
    </w:p>
    <w:p w14:paraId="21BF707A" w14:textId="77777777" w:rsidR="001B5963" w:rsidRDefault="001B5963" w:rsidP="001B5963">
      <w:pPr>
        <w:rPr>
          <w:rFonts w:ascii="Aptos Narrow" w:hAnsi="Aptos Narrow"/>
          <w:sz w:val="52"/>
          <w:szCs w:val="52"/>
        </w:rPr>
      </w:pPr>
    </w:p>
    <w:p w14:paraId="02A34F85" w14:textId="77777777" w:rsidR="00293A78" w:rsidRPr="00293A78" w:rsidRDefault="00293A78" w:rsidP="00293A78">
      <w:pPr>
        <w:ind w:left="1440"/>
        <w:jc w:val="center"/>
        <w:rPr>
          <w:rFonts w:ascii="Centaur" w:hAnsi="Centaur"/>
          <w:i/>
          <w:iCs/>
          <w:sz w:val="32"/>
          <w:szCs w:val="32"/>
          <w:highlight w:val="lightGray"/>
        </w:rPr>
      </w:pPr>
      <w:r w:rsidRPr="00293A78">
        <w:rPr>
          <w:rFonts w:ascii="Centaur" w:hAnsi="Centaur"/>
          <w:b/>
          <w:bCs/>
          <w:i/>
          <w:iCs/>
          <w:sz w:val="32"/>
          <w:szCs w:val="32"/>
          <w:highlight w:val="lightGray"/>
        </w:rPr>
        <w:t xml:space="preserve">Contact Information  </w:t>
      </w:r>
    </w:p>
    <w:p w14:paraId="4E2E64C0" w14:textId="77777777" w:rsidR="00293A78" w:rsidRPr="00293A78" w:rsidRDefault="00293A78" w:rsidP="00293A78">
      <w:pPr>
        <w:numPr>
          <w:ilvl w:val="0"/>
          <w:numId w:val="16"/>
        </w:numPr>
        <w:jc w:val="center"/>
        <w:rPr>
          <w:rFonts w:ascii="Aptos Narrow" w:hAnsi="Aptos Narrow"/>
          <w:sz w:val="32"/>
          <w:szCs w:val="32"/>
          <w:highlight w:val="lightGray"/>
        </w:rPr>
      </w:pPr>
      <w:r w:rsidRPr="00293A78">
        <w:rPr>
          <w:rFonts w:ascii="Centaur" w:hAnsi="Centaur"/>
          <w:i/>
          <w:iCs/>
          <w:sz w:val="32"/>
          <w:szCs w:val="32"/>
          <w:highlight w:val="lightGray"/>
        </w:rPr>
        <w:t>Users can easily communicate</w:t>
      </w:r>
      <w:r w:rsidRPr="00293A78">
        <w:rPr>
          <w:rFonts w:ascii="Aptos Narrow" w:hAnsi="Aptos Narrow"/>
          <w:b/>
          <w:bCs/>
          <w:sz w:val="32"/>
          <w:szCs w:val="32"/>
          <w:highlight w:val="lightGray"/>
        </w:rPr>
        <w:t>.</w:t>
      </w:r>
    </w:p>
    <w:p w14:paraId="1DFD75C4" w14:textId="77777777" w:rsidR="00293A78" w:rsidRPr="00293A78" w:rsidRDefault="00293A78" w:rsidP="00293A78">
      <w:pPr>
        <w:jc w:val="center"/>
        <w:rPr>
          <w:rFonts w:ascii="Aptos Narrow" w:hAnsi="Aptos Narrow"/>
          <w:sz w:val="32"/>
          <w:szCs w:val="32"/>
          <w:highlight w:val="lightGray"/>
        </w:rPr>
      </w:pPr>
    </w:p>
    <w:p w14:paraId="64DC05DF" w14:textId="77777777" w:rsidR="00293A78" w:rsidRPr="00293A78" w:rsidRDefault="00293A78" w:rsidP="00293A78">
      <w:pPr>
        <w:ind w:left="1440"/>
        <w:jc w:val="center"/>
        <w:rPr>
          <w:rFonts w:ascii="Centaur" w:hAnsi="Centaur"/>
          <w:i/>
          <w:iCs/>
          <w:sz w:val="32"/>
          <w:szCs w:val="32"/>
          <w:highlight w:val="lightGray"/>
        </w:rPr>
      </w:pPr>
      <w:r w:rsidRPr="00293A78">
        <w:rPr>
          <w:rFonts w:ascii="Centaur" w:hAnsi="Centaur"/>
          <w:b/>
          <w:bCs/>
          <w:i/>
          <w:iCs/>
          <w:sz w:val="32"/>
          <w:szCs w:val="32"/>
          <w:highlight w:val="lightGray"/>
        </w:rPr>
        <w:t xml:space="preserve">             Support Channels</w:t>
      </w:r>
    </w:p>
    <w:p w14:paraId="7A1F35DB" w14:textId="77777777" w:rsidR="00293A78" w:rsidRPr="009206DF" w:rsidRDefault="00293A78" w:rsidP="00293A78">
      <w:pPr>
        <w:numPr>
          <w:ilvl w:val="2"/>
          <w:numId w:val="17"/>
        </w:numPr>
        <w:jc w:val="center"/>
        <w:rPr>
          <w:rFonts w:ascii="Centaur" w:hAnsi="Centaur"/>
          <w:i/>
          <w:iCs/>
          <w:sz w:val="32"/>
          <w:szCs w:val="32"/>
          <w:highlight w:val="lightGray"/>
        </w:rPr>
      </w:pPr>
      <w:r w:rsidRPr="00293A78">
        <w:rPr>
          <w:rFonts w:ascii="Centaur" w:hAnsi="Centaur"/>
          <w:i/>
          <w:iCs/>
          <w:sz w:val="32"/>
          <w:szCs w:val="32"/>
          <w:highlight w:val="lightGray"/>
        </w:rPr>
        <w:t>Information is available to our customers on support channels.</w:t>
      </w:r>
    </w:p>
    <w:p w14:paraId="034A5B57" w14:textId="77777777" w:rsidR="00232A44" w:rsidRDefault="00232A44" w:rsidP="00232A44">
      <w:pPr>
        <w:ind w:left="1800"/>
        <w:jc w:val="center"/>
        <w:rPr>
          <w:rFonts w:ascii="Aptos Narrow" w:hAnsi="Aptos Narrow"/>
          <w:sz w:val="32"/>
          <w:szCs w:val="32"/>
          <w:highlight w:val="lightGray"/>
        </w:rPr>
      </w:pPr>
    </w:p>
    <w:p w14:paraId="3895AF0D" w14:textId="09A7817C" w:rsidR="00293A78" w:rsidRPr="009206DF" w:rsidRDefault="00293A78" w:rsidP="00293A78">
      <w:pPr>
        <w:numPr>
          <w:ilvl w:val="2"/>
          <w:numId w:val="17"/>
        </w:numPr>
        <w:jc w:val="center"/>
        <w:rPr>
          <w:rFonts w:ascii="Centaur" w:hAnsi="Centaur"/>
          <w:i/>
          <w:iCs/>
          <w:sz w:val="32"/>
          <w:szCs w:val="32"/>
          <w:highlight w:val="lightGray"/>
        </w:rPr>
      </w:pPr>
      <w:r w:rsidRPr="009206DF">
        <w:rPr>
          <w:rFonts w:ascii="Centaur" w:hAnsi="Centaur"/>
          <w:i/>
          <w:iCs/>
          <w:sz w:val="32"/>
          <w:szCs w:val="32"/>
          <w:highlight w:val="lightGray"/>
        </w:rPr>
        <w:t xml:space="preserve">Social Media   </w:t>
      </w:r>
    </w:p>
    <w:p w14:paraId="61696375" w14:textId="77777777" w:rsidR="00293A78" w:rsidRPr="00293A78" w:rsidRDefault="00293A78" w:rsidP="00293A78">
      <w:pPr>
        <w:numPr>
          <w:ilvl w:val="0"/>
          <w:numId w:val="18"/>
        </w:numPr>
        <w:jc w:val="center"/>
        <w:rPr>
          <w:rFonts w:ascii="Centaur" w:hAnsi="Centaur"/>
          <w:i/>
          <w:iCs/>
          <w:sz w:val="32"/>
          <w:szCs w:val="32"/>
          <w:highlight w:val="lightGray"/>
        </w:rPr>
      </w:pPr>
      <w:r w:rsidRPr="00293A78">
        <w:rPr>
          <w:rFonts w:ascii="Centaur" w:hAnsi="Centaur"/>
          <w:i/>
          <w:iCs/>
          <w:sz w:val="32"/>
          <w:szCs w:val="32"/>
          <w:highlight w:val="lightGray"/>
        </w:rPr>
        <w:t>Our links are available on our social media profiles.</w:t>
      </w:r>
    </w:p>
    <w:p w14:paraId="3AE05B5B" w14:textId="77777777" w:rsidR="001B5963" w:rsidRDefault="001B5963" w:rsidP="001B5963">
      <w:pPr>
        <w:ind w:left="1440"/>
        <w:jc w:val="center"/>
        <w:rPr>
          <w:rFonts w:ascii="Aptos Narrow" w:hAnsi="Aptos Narrow"/>
          <w:sz w:val="32"/>
          <w:szCs w:val="32"/>
          <w:highlight w:val="lightGray"/>
        </w:rPr>
      </w:pPr>
    </w:p>
    <w:p w14:paraId="3BED1D40" w14:textId="77777777" w:rsidR="00293A78" w:rsidRDefault="00293A78" w:rsidP="001B5963">
      <w:pPr>
        <w:ind w:left="1260"/>
        <w:jc w:val="center"/>
        <w:rPr>
          <w:rFonts w:ascii="Aptos Narrow" w:hAnsi="Aptos Narrow"/>
          <w:sz w:val="32"/>
          <w:szCs w:val="32"/>
          <w:highlight w:val="lightGray"/>
        </w:rPr>
      </w:pPr>
    </w:p>
    <w:p w14:paraId="0492418B" w14:textId="77777777" w:rsidR="00293A78" w:rsidRDefault="00293A78" w:rsidP="001B5963">
      <w:pPr>
        <w:ind w:left="1260"/>
        <w:jc w:val="center"/>
        <w:rPr>
          <w:rFonts w:ascii="Aptos Narrow" w:hAnsi="Aptos Narrow"/>
          <w:sz w:val="32"/>
          <w:szCs w:val="32"/>
          <w:highlight w:val="lightGray"/>
        </w:rPr>
      </w:pPr>
    </w:p>
    <w:p w14:paraId="7DA43400" w14:textId="77777777" w:rsidR="00293A78" w:rsidRDefault="00293A78" w:rsidP="001B5963">
      <w:pPr>
        <w:ind w:left="1260"/>
        <w:jc w:val="center"/>
        <w:rPr>
          <w:rFonts w:ascii="Aptos Narrow" w:hAnsi="Aptos Narrow"/>
          <w:sz w:val="32"/>
          <w:szCs w:val="32"/>
          <w:highlight w:val="lightGray"/>
        </w:rPr>
      </w:pPr>
    </w:p>
    <w:p w14:paraId="07FEFD93" w14:textId="77777777" w:rsidR="00293A78" w:rsidRDefault="00293A78" w:rsidP="001B5963">
      <w:pPr>
        <w:ind w:left="1260"/>
        <w:jc w:val="center"/>
        <w:rPr>
          <w:rFonts w:ascii="Aptos Narrow" w:hAnsi="Aptos Narrow"/>
          <w:sz w:val="32"/>
          <w:szCs w:val="32"/>
          <w:highlight w:val="lightGray"/>
        </w:rPr>
      </w:pPr>
    </w:p>
    <w:p w14:paraId="68E4663A" w14:textId="77777777" w:rsidR="00293A78" w:rsidRDefault="00293A78" w:rsidP="001B5963">
      <w:pPr>
        <w:ind w:left="1260"/>
        <w:jc w:val="center"/>
        <w:rPr>
          <w:rFonts w:ascii="Aptos Narrow" w:hAnsi="Aptos Narrow"/>
          <w:sz w:val="32"/>
          <w:szCs w:val="32"/>
          <w:highlight w:val="lightGray"/>
        </w:rPr>
      </w:pPr>
    </w:p>
    <w:p w14:paraId="3DDB1DDF" w14:textId="77777777" w:rsidR="00293A78" w:rsidRDefault="00293A78" w:rsidP="001B5963">
      <w:pPr>
        <w:ind w:left="1260"/>
        <w:jc w:val="center"/>
        <w:rPr>
          <w:rFonts w:ascii="Aptos Narrow" w:hAnsi="Aptos Narrow"/>
          <w:sz w:val="32"/>
          <w:szCs w:val="32"/>
          <w:highlight w:val="lightGray"/>
        </w:rPr>
      </w:pPr>
    </w:p>
    <w:p w14:paraId="502B2584" w14:textId="77777777" w:rsidR="00293A78" w:rsidRDefault="00293A78" w:rsidP="001B5963">
      <w:pPr>
        <w:ind w:left="1260"/>
        <w:jc w:val="center"/>
        <w:rPr>
          <w:rFonts w:ascii="Aptos Narrow" w:hAnsi="Aptos Narrow"/>
          <w:sz w:val="32"/>
          <w:szCs w:val="32"/>
          <w:highlight w:val="lightGray"/>
        </w:rPr>
      </w:pPr>
    </w:p>
    <w:p w14:paraId="3508A853" w14:textId="77777777" w:rsidR="00293A78" w:rsidRDefault="00293A78" w:rsidP="001B5963">
      <w:pPr>
        <w:ind w:left="1260"/>
        <w:jc w:val="center"/>
        <w:rPr>
          <w:rFonts w:ascii="Aptos Narrow" w:hAnsi="Aptos Narrow"/>
          <w:sz w:val="32"/>
          <w:szCs w:val="32"/>
          <w:highlight w:val="lightGray"/>
        </w:rPr>
      </w:pPr>
    </w:p>
    <w:p w14:paraId="128E0026" w14:textId="77777777" w:rsidR="00293A78" w:rsidRDefault="00293A78" w:rsidP="001B5963">
      <w:pPr>
        <w:ind w:left="1260"/>
        <w:jc w:val="center"/>
        <w:rPr>
          <w:rFonts w:ascii="Aptos Narrow" w:hAnsi="Aptos Narrow"/>
          <w:sz w:val="32"/>
          <w:szCs w:val="32"/>
          <w:highlight w:val="lightGray"/>
        </w:rPr>
      </w:pPr>
    </w:p>
    <w:p w14:paraId="22D7DBE3" w14:textId="1411A632" w:rsidR="001B5963" w:rsidRPr="005557B2" w:rsidRDefault="001B5963" w:rsidP="005432BD">
      <w:pPr>
        <w:rPr>
          <w:rFonts w:ascii="Aptos Narrow" w:hAnsi="Aptos Narrow"/>
          <w:sz w:val="32"/>
          <w:szCs w:val="32"/>
          <w:highlight w:val="lightGray"/>
        </w:rPr>
      </w:pPr>
      <w:r>
        <w:rPr>
          <w:rFonts w:ascii="Aptos Narrow" w:hAnsi="Aptos Narrow"/>
          <w:sz w:val="32"/>
          <w:szCs w:val="32"/>
          <w:highlight w:val="lightGray"/>
        </w:rPr>
        <w:t xml:space="preserve">                                                                                                                          </w:t>
      </w:r>
      <w:r>
        <w:rPr>
          <w:rFonts w:ascii="Algerian" w:hAnsi="Algerian"/>
          <w:b/>
          <w:bCs/>
          <w:i/>
          <w:iCs/>
          <w:sz w:val="52"/>
          <w:szCs w:val="52"/>
          <w:highlight w:val="lightGray"/>
          <w:u w:val="single"/>
        </w:rPr>
        <w:t>Conclusion</w:t>
      </w:r>
    </w:p>
    <w:p w14:paraId="4E1B5314" w14:textId="77777777" w:rsidR="001B5963" w:rsidRDefault="001B5963" w:rsidP="001B5963">
      <w:pPr>
        <w:ind w:left="360"/>
        <w:rPr>
          <w:rFonts w:ascii="Aptos Narrow" w:hAnsi="Aptos Narrow"/>
          <w:sz w:val="32"/>
          <w:szCs w:val="32"/>
          <w:highlight w:val="lightGray"/>
        </w:rPr>
      </w:pPr>
    </w:p>
    <w:p w14:paraId="7E8C7A3A" w14:textId="042183C4" w:rsidR="001B5963" w:rsidRPr="005432BD" w:rsidRDefault="00B71053" w:rsidP="005432BD">
      <w:pPr>
        <w:rPr>
          <w:rFonts w:ascii="Centaur" w:hAnsi="Centaur"/>
          <w:i/>
          <w:iCs/>
          <w:sz w:val="40"/>
          <w:szCs w:val="40"/>
        </w:rPr>
      </w:pPr>
      <w:r w:rsidRPr="003020F7">
        <w:rPr>
          <w:rFonts w:ascii="Centaur" w:hAnsi="Centaur"/>
          <w:i/>
          <w:iCs/>
          <w:sz w:val="36"/>
          <w:szCs w:val="36"/>
        </w:rPr>
        <w:t>Residential home interior design focuses on enhancing the interior spaces of homes</w:t>
      </w:r>
      <w:r>
        <w:rPr>
          <w:rFonts w:ascii="Centaur" w:hAnsi="Centaur"/>
          <w:i/>
          <w:iCs/>
          <w:sz w:val="40"/>
          <w:szCs w:val="40"/>
        </w:rPr>
        <w:t xml:space="preserve"> to create an </w:t>
      </w:r>
      <w:r>
        <w:rPr>
          <w:rFonts w:ascii="Centaur" w:hAnsi="Centaur"/>
          <w:i/>
          <w:iCs/>
          <w:kern w:val="0"/>
          <w:sz w:val="36"/>
          <w:szCs w:val="36"/>
          <w14:ligatures w14:val="none"/>
        </w:rPr>
        <w:t xml:space="preserve">aesthetically pleasing and functional environment. This includes choosing color schemes, furniture </w:t>
      </w:r>
      <w:proofErr w:type="gramStart"/>
      <w:r>
        <w:rPr>
          <w:rFonts w:ascii="Centaur" w:hAnsi="Centaur"/>
          <w:i/>
          <w:iCs/>
          <w:kern w:val="0"/>
          <w:sz w:val="36"/>
          <w:szCs w:val="36"/>
          <w14:ligatures w14:val="none"/>
        </w:rPr>
        <w:t>lighting ,</w:t>
      </w:r>
      <w:proofErr w:type="gramEnd"/>
      <w:r>
        <w:rPr>
          <w:rFonts w:ascii="Centaur" w:hAnsi="Centaur"/>
          <w:i/>
          <w:iCs/>
          <w:kern w:val="0"/>
          <w:sz w:val="36"/>
          <w:szCs w:val="36"/>
          <w14:ligatures w14:val="none"/>
        </w:rPr>
        <w:t xml:space="preserve"> and décor that reflect the homeowners personal styles while maximizing the spaces efficiency and comfort.</w:t>
      </w:r>
      <w:r>
        <w:rPr>
          <w:rFonts w:ascii="Centaur" w:hAnsi="Centaur"/>
          <w:i/>
          <w:iCs/>
          <w:sz w:val="36"/>
          <w:szCs w:val="36"/>
        </w:rPr>
        <w:t xml:space="preserve"> </w:t>
      </w:r>
      <w:r>
        <w:rPr>
          <w:rFonts w:ascii="Centaur" w:hAnsi="Centaur"/>
          <w:i/>
          <w:iCs/>
          <w:sz w:val="40"/>
          <w:szCs w:val="40"/>
        </w:rPr>
        <w:t>G</w:t>
      </w:r>
      <w:r w:rsidRPr="007300DE">
        <w:rPr>
          <w:rFonts w:ascii="Centaur" w:hAnsi="Centaur"/>
          <w:i/>
          <w:iCs/>
          <w:sz w:val="40"/>
          <w:szCs w:val="40"/>
        </w:rPr>
        <w:t xml:space="preserve">ood interior design plays an important role in creating a comfortable </w:t>
      </w:r>
      <w:proofErr w:type="spellStart"/>
      <w:r>
        <w:rPr>
          <w:rFonts w:ascii="Centaur" w:hAnsi="Centaur"/>
          <w:i/>
          <w:iCs/>
          <w:sz w:val="40"/>
          <w:szCs w:val="40"/>
        </w:rPr>
        <w:t>loving</w:t>
      </w:r>
      <w:proofErr w:type="spellEnd"/>
      <w:r>
        <w:rPr>
          <w:rFonts w:ascii="Centaur" w:hAnsi="Centaur"/>
          <w:i/>
          <w:iCs/>
          <w:sz w:val="40"/>
          <w:szCs w:val="40"/>
        </w:rPr>
        <w:t xml:space="preserve"> or working environment. Choosing the right </w:t>
      </w:r>
      <w:proofErr w:type="spellStart"/>
      <w:r>
        <w:rPr>
          <w:rFonts w:ascii="Centaur" w:hAnsi="Centaur"/>
          <w:i/>
          <w:iCs/>
          <w:sz w:val="40"/>
          <w:szCs w:val="40"/>
        </w:rPr>
        <w:t>ligtning</w:t>
      </w:r>
      <w:proofErr w:type="spellEnd"/>
      <w:r>
        <w:rPr>
          <w:rFonts w:ascii="Centaur" w:hAnsi="Centaur"/>
          <w:i/>
          <w:iCs/>
          <w:sz w:val="40"/>
          <w:szCs w:val="40"/>
        </w:rPr>
        <w:t xml:space="preserve"> is one of the most important factors in ensuring a sense of calm and positive energy in a space. </w:t>
      </w:r>
      <w:r w:rsidR="00A14B8D">
        <w:rPr>
          <w:rFonts w:ascii="Centaur" w:hAnsi="Centaur"/>
          <w:i/>
          <w:iCs/>
          <w:sz w:val="40"/>
          <w:szCs w:val="40"/>
        </w:rPr>
        <w:t xml:space="preserve">Choosing furniture that fits the space, is comfortable, and aligns with the overall design themes. </w:t>
      </w:r>
      <w:r w:rsidR="00977A9B">
        <w:rPr>
          <w:rFonts w:ascii="Centaur" w:hAnsi="Centaur"/>
          <w:i/>
          <w:iCs/>
          <w:sz w:val="40"/>
          <w:szCs w:val="40"/>
        </w:rPr>
        <w:t>Selecting décor items such as artwork, rugs, curtains and plants to personalize the space and add characters.</w:t>
      </w:r>
      <w:r w:rsidR="00B266DA">
        <w:rPr>
          <w:rFonts w:ascii="Centaur" w:hAnsi="Centaur"/>
          <w:i/>
          <w:iCs/>
          <w:sz w:val="40"/>
          <w:szCs w:val="40"/>
        </w:rPr>
        <w:t xml:space="preserve"> Choosing the right </w:t>
      </w:r>
      <w:proofErr w:type="spellStart"/>
      <w:r w:rsidR="00B266DA">
        <w:rPr>
          <w:rFonts w:ascii="Centaur" w:hAnsi="Centaur"/>
          <w:i/>
          <w:iCs/>
          <w:sz w:val="40"/>
          <w:szCs w:val="40"/>
        </w:rPr>
        <w:t>ligtning</w:t>
      </w:r>
      <w:proofErr w:type="spellEnd"/>
      <w:r w:rsidR="00B266DA">
        <w:rPr>
          <w:rFonts w:ascii="Centaur" w:hAnsi="Centaur"/>
          <w:i/>
          <w:iCs/>
          <w:sz w:val="40"/>
          <w:szCs w:val="40"/>
        </w:rPr>
        <w:t xml:space="preserve"> is one of the most important factors in ensuring a sense of calm and positive energy in a space.</w:t>
      </w:r>
    </w:p>
    <w:p w14:paraId="62E88188" w14:textId="77777777" w:rsidR="00802280" w:rsidRDefault="00802280"/>
    <w:sectPr w:rsidR="00802280" w:rsidSect="00112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EB Garamond">
    <w:altName w:val="Calibri"/>
    <w:charset w:val="00"/>
    <w:family w:val="auto"/>
    <w:pitch w:val="variable"/>
    <w:sig w:usb0="E00002FF" w:usb1="02000413" w:usb2="00000000" w:usb3="00000000" w:csb0="0000019F" w:csb1="00000000"/>
  </w:font>
  <w:font w:name="Agency FB">
    <w:charset w:val="00"/>
    <w:family w:val="swiss"/>
    <w:pitch w:val="variable"/>
    <w:sig w:usb0="00000003" w:usb1="00000000" w:usb2="00000000" w:usb3="00000000" w:csb0="00000001" w:csb1="00000000"/>
  </w:font>
  <w:font w:name="Centaur">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Narrow">
    <w:altName w:val="Calibri"/>
    <w:charset w:val="00"/>
    <w:family w:val="swiss"/>
    <w:pitch w:val="variable"/>
    <w:sig w:usb0="20000287" w:usb1="00000003" w:usb2="00000000" w:usb3="00000000" w:csb0="0000019F" w:csb1="00000000"/>
  </w:font>
  <w:font w:name="Arial Rounded MT Bold">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A2E"/>
    <w:multiLevelType w:val="hybridMultilevel"/>
    <w:tmpl w:val="88967FA8"/>
    <w:lvl w:ilvl="0" w:tplc="C2420B60">
      <w:start w:val="1"/>
      <w:numFmt w:val="bullet"/>
      <w:lvlText w:val=""/>
      <w:lvlJc w:val="left"/>
      <w:pPr>
        <w:tabs>
          <w:tab w:val="num" w:pos="720"/>
        </w:tabs>
        <w:ind w:left="720" w:hanging="360"/>
      </w:pPr>
      <w:rPr>
        <w:rFonts w:ascii="Wingdings" w:hAnsi="Wingdings" w:hint="default"/>
      </w:rPr>
    </w:lvl>
    <w:lvl w:ilvl="1" w:tplc="B8228B68" w:tentative="1">
      <w:start w:val="1"/>
      <w:numFmt w:val="bullet"/>
      <w:lvlText w:val=""/>
      <w:lvlJc w:val="left"/>
      <w:pPr>
        <w:tabs>
          <w:tab w:val="num" w:pos="1440"/>
        </w:tabs>
        <w:ind w:left="1440" w:hanging="360"/>
      </w:pPr>
      <w:rPr>
        <w:rFonts w:ascii="Wingdings" w:hAnsi="Wingdings" w:hint="default"/>
      </w:rPr>
    </w:lvl>
    <w:lvl w:ilvl="2" w:tplc="7C5EBCFC" w:tentative="1">
      <w:start w:val="1"/>
      <w:numFmt w:val="bullet"/>
      <w:lvlText w:val=""/>
      <w:lvlJc w:val="left"/>
      <w:pPr>
        <w:tabs>
          <w:tab w:val="num" w:pos="2160"/>
        </w:tabs>
        <w:ind w:left="2160" w:hanging="360"/>
      </w:pPr>
      <w:rPr>
        <w:rFonts w:ascii="Wingdings" w:hAnsi="Wingdings" w:hint="default"/>
      </w:rPr>
    </w:lvl>
    <w:lvl w:ilvl="3" w:tplc="9D487ED8" w:tentative="1">
      <w:start w:val="1"/>
      <w:numFmt w:val="bullet"/>
      <w:lvlText w:val=""/>
      <w:lvlJc w:val="left"/>
      <w:pPr>
        <w:tabs>
          <w:tab w:val="num" w:pos="2880"/>
        </w:tabs>
        <w:ind w:left="2880" w:hanging="360"/>
      </w:pPr>
      <w:rPr>
        <w:rFonts w:ascii="Wingdings" w:hAnsi="Wingdings" w:hint="default"/>
      </w:rPr>
    </w:lvl>
    <w:lvl w:ilvl="4" w:tplc="CBF6574C" w:tentative="1">
      <w:start w:val="1"/>
      <w:numFmt w:val="bullet"/>
      <w:lvlText w:val=""/>
      <w:lvlJc w:val="left"/>
      <w:pPr>
        <w:tabs>
          <w:tab w:val="num" w:pos="3600"/>
        </w:tabs>
        <w:ind w:left="3600" w:hanging="360"/>
      </w:pPr>
      <w:rPr>
        <w:rFonts w:ascii="Wingdings" w:hAnsi="Wingdings" w:hint="default"/>
      </w:rPr>
    </w:lvl>
    <w:lvl w:ilvl="5" w:tplc="96CEFF02" w:tentative="1">
      <w:start w:val="1"/>
      <w:numFmt w:val="bullet"/>
      <w:lvlText w:val=""/>
      <w:lvlJc w:val="left"/>
      <w:pPr>
        <w:tabs>
          <w:tab w:val="num" w:pos="4320"/>
        </w:tabs>
        <w:ind w:left="4320" w:hanging="360"/>
      </w:pPr>
      <w:rPr>
        <w:rFonts w:ascii="Wingdings" w:hAnsi="Wingdings" w:hint="default"/>
      </w:rPr>
    </w:lvl>
    <w:lvl w:ilvl="6" w:tplc="79066B46" w:tentative="1">
      <w:start w:val="1"/>
      <w:numFmt w:val="bullet"/>
      <w:lvlText w:val=""/>
      <w:lvlJc w:val="left"/>
      <w:pPr>
        <w:tabs>
          <w:tab w:val="num" w:pos="5040"/>
        </w:tabs>
        <w:ind w:left="5040" w:hanging="360"/>
      </w:pPr>
      <w:rPr>
        <w:rFonts w:ascii="Wingdings" w:hAnsi="Wingdings" w:hint="default"/>
      </w:rPr>
    </w:lvl>
    <w:lvl w:ilvl="7" w:tplc="C958D5AE" w:tentative="1">
      <w:start w:val="1"/>
      <w:numFmt w:val="bullet"/>
      <w:lvlText w:val=""/>
      <w:lvlJc w:val="left"/>
      <w:pPr>
        <w:tabs>
          <w:tab w:val="num" w:pos="5760"/>
        </w:tabs>
        <w:ind w:left="5760" w:hanging="360"/>
      </w:pPr>
      <w:rPr>
        <w:rFonts w:ascii="Wingdings" w:hAnsi="Wingdings" w:hint="default"/>
      </w:rPr>
    </w:lvl>
    <w:lvl w:ilvl="8" w:tplc="F78427D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D579E2"/>
    <w:multiLevelType w:val="hybridMultilevel"/>
    <w:tmpl w:val="450EB55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6141FC"/>
    <w:multiLevelType w:val="hybridMultilevel"/>
    <w:tmpl w:val="43A0BF7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B702FE"/>
    <w:multiLevelType w:val="hybridMultilevel"/>
    <w:tmpl w:val="C782591C"/>
    <w:lvl w:ilvl="0" w:tplc="C06A4900">
      <w:start w:val="1"/>
      <w:numFmt w:val="bullet"/>
      <w:lvlText w:val=""/>
      <w:lvlJc w:val="left"/>
      <w:pPr>
        <w:tabs>
          <w:tab w:val="num" w:pos="720"/>
        </w:tabs>
        <w:ind w:left="720" w:hanging="360"/>
      </w:pPr>
      <w:rPr>
        <w:rFonts w:ascii="Wingdings" w:hAnsi="Wingdings" w:hint="default"/>
      </w:rPr>
    </w:lvl>
    <w:lvl w:ilvl="1" w:tplc="EDB01CD6" w:tentative="1">
      <w:start w:val="1"/>
      <w:numFmt w:val="bullet"/>
      <w:lvlText w:val=""/>
      <w:lvlJc w:val="left"/>
      <w:pPr>
        <w:tabs>
          <w:tab w:val="num" w:pos="1440"/>
        </w:tabs>
        <w:ind w:left="1440" w:hanging="360"/>
      </w:pPr>
      <w:rPr>
        <w:rFonts w:ascii="Wingdings" w:hAnsi="Wingdings" w:hint="default"/>
      </w:rPr>
    </w:lvl>
    <w:lvl w:ilvl="2" w:tplc="9FD08D08" w:tentative="1">
      <w:start w:val="1"/>
      <w:numFmt w:val="bullet"/>
      <w:lvlText w:val=""/>
      <w:lvlJc w:val="left"/>
      <w:pPr>
        <w:tabs>
          <w:tab w:val="num" w:pos="2160"/>
        </w:tabs>
        <w:ind w:left="2160" w:hanging="360"/>
      </w:pPr>
      <w:rPr>
        <w:rFonts w:ascii="Wingdings" w:hAnsi="Wingdings" w:hint="default"/>
      </w:rPr>
    </w:lvl>
    <w:lvl w:ilvl="3" w:tplc="0A9A041A" w:tentative="1">
      <w:start w:val="1"/>
      <w:numFmt w:val="bullet"/>
      <w:lvlText w:val=""/>
      <w:lvlJc w:val="left"/>
      <w:pPr>
        <w:tabs>
          <w:tab w:val="num" w:pos="2880"/>
        </w:tabs>
        <w:ind w:left="2880" w:hanging="360"/>
      </w:pPr>
      <w:rPr>
        <w:rFonts w:ascii="Wingdings" w:hAnsi="Wingdings" w:hint="default"/>
      </w:rPr>
    </w:lvl>
    <w:lvl w:ilvl="4" w:tplc="9E9C6138" w:tentative="1">
      <w:start w:val="1"/>
      <w:numFmt w:val="bullet"/>
      <w:lvlText w:val=""/>
      <w:lvlJc w:val="left"/>
      <w:pPr>
        <w:tabs>
          <w:tab w:val="num" w:pos="3600"/>
        </w:tabs>
        <w:ind w:left="3600" w:hanging="360"/>
      </w:pPr>
      <w:rPr>
        <w:rFonts w:ascii="Wingdings" w:hAnsi="Wingdings" w:hint="default"/>
      </w:rPr>
    </w:lvl>
    <w:lvl w:ilvl="5" w:tplc="2E76D462" w:tentative="1">
      <w:start w:val="1"/>
      <w:numFmt w:val="bullet"/>
      <w:lvlText w:val=""/>
      <w:lvlJc w:val="left"/>
      <w:pPr>
        <w:tabs>
          <w:tab w:val="num" w:pos="4320"/>
        </w:tabs>
        <w:ind w:left="4320" w:hanging="360"/>
      </w:pPr>
      <w:rPr>
        <w:rFonts w:ascii="Wingdings" w:hAnsi="Wingdings" w:hint="default"/>
      </w:rPr>
    </w:lvl>
    <w:lvl w:ilvl="6" w:tplc="3B0EE02E" w:tentative="1">
      <w:start w:val="1"/>
      <w:numFmt w:val="bullet"/>
      <w:lvlText w:val=""/>
      <w:lvlJc w:val="left"/>
      <w:pPr>
        <w:tabs>
          <w:tab w:val="num" w:pos="5040"/>
        </w:tabs>
        <w:ind w:left="5040" w:hanging="360"/>
      </w:pPr>
      <w:rPr>
        <w:rFonts w:ascii="Wingdings" w:hAnsi="Wingdings" w:hint="default"/>
      </w:rPr>
    </w:lvl>
    <w:lvl w:ilvl="7" w:tplc="FBFCA754" w:tentative="1">
      <w:start w:val="1"/>
      <w:numFmt w:val="bullet"/>
      <w:lvlText w:val=""/>
      <w:lvlJc w:val="left"/>
      <w:pPr>
        <w:tabs>
          <w:tab w:val="num" w:pos="5760"/>
        </w:tabs>
        <w:ind w:left="5760" w:hanging="360"/>
      </w:pPr>
      <w:rPr>
        <w:rFonts w:ascii="Wingdings" w:hAnsi="Wingdings" w:hint="default"/>
      </w:rPr>
    </w:lvl>
    <w:lvl w:ilvl="8" w:tplc="ED1AA44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435CAA"/>
    <w:multiLevelType w:val="hybridMultilevel"/>
    <w:tmpl w:val="3B8E1FA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40001C2"/>
    <w:multiLevelType w:val="multilevel"/>
    <w:tmpl w:val="1C7E98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 w15:restartNumberingAfterBreak="0">
    <w:nsid w:val="1728205A"/>
    <w:multiLevelType w:val="multilevel"/>
    <w:tmpl w:val="86A84F98"/>
    <w:lvl w:ilvl="0">
      <w:start w:val="3"/>
      <w:numFmt w:val="decimal"/>
      <w:lvlText w:val="%1"/>
      <w:lvlJc w:val="left"/>
      <w:pPr>
        <w:ind w:left="405" w:hanging="405"/>
      </w:pPr>
    </w:lvl>
    <w:lvl w:ilvl="1">
      <w:start w:val="2"/>
      <w:numFmt w:val="decimal"/>
      <w:lvlText w:val="%1.%2"/>
      <w:lvlJc w:val="left"/>
      <w:pPr>
        <w:ind w:left="1350" w:hanging="720"/>
      </w:pPr>
    </w:lvl>
    <w:lvl w:ilvl="2">
      <w:start w:val="1"/>
      <w:numFmt w:val="decimal"/>
      <w:lvlText w:val="%1.%2.%3"/>
      <w:lvlJc w:val="left"/>
      <w:pPr>
        <w:ind w:left="1560" w:hanging="720"/>
      </w:pPr>
    </w:lvl>
    <w:lvl w:ilvl="3">
      <w:start w:val="1"/>
      <w:numFmt w:val="decimal"/>
      <w:lvlText w:val="%1.%2.%3.%4"/>
      <w:lvlJc w:val="left"/>
      <w:pPr>
        <w:ind w:left="2340" w:hanging="1080"/>
      </w:pPr>
    </w:lvl>
    <w:lvl w:ilvl="4">
      <w:start w:val="1"/>
      <w:numFmt w:val="decimal"/>
      <w:lvlText w:val="%1.%2.%3.%4.%5"/>
      <w:lvlJc w:val="left"/>
      <w:pPr>
        <w:ind w:left="3120" w:hanging="1440"/>
      </w:pPr>
    </w:lvl>
    <w:lvl w:ilvl="5">
      <w:start w:val="1"/>
      <w:numFmt w:val="decimal"/>
      <w:lvlText w:val="%1.%2.%3.%4.%5.%6"/>
      <w:lvlJc w:val="left"/>
      <w:pPr>
        <w:ind w:left="3540" w:hanging="1440"/>
      </w:pPr>
    </w:lvl>
    <w:lvl w:ilvl="6">
      <w:start w:val="1"/>
      <w:numFmt w:val="decimal"/>
      <w:lvlText w:val="%1.%2.%3.%4.%5.%6.%7"/>
      <w:lvlJc w:val="left"/>
      <w:pPr>
        <w:ind w:left="4320" w:hanging="1800"/>
      </w:pPr>
    </w:lvl>
    <w:lvl w:ilvl="7">
      <w:start w:val="1"/>
      <w:numFmt w:val="decimal"/>
      <w:lvlText w:val="%1.%2.%3.%4.%5.%6.%7.%8"/>
      <w:lvlJc w:val="left"/>
      <w:pPr>
        <w:ind w:left="5100" w:hanging="2160"/>
      </w:pPr>
    </w:lvl>
    <w:lvl w:ilvl="8">
      <w:start w:val="1"/>
      <w:numFmt w:val="decimal"/>
      <w:lvlText w:val="%1.%2.%3.%4.%5.%6.%7.%8.%9"/>
      <w:lvlJc w:val="left"/>
      <w:pPr>
        <w:ind w:left="5520" w:hanging="2160"/>
      </w:pPr>
    </w:lvl>
  </w:abstractNum>
  <w:abstractNum w:abstractNumId="7" w15:restartNumberingAfterBreak="0">
    <w:nsid w:val="1D660191"/>
    <w:multiLevelType w:val="hybridMultilevel"/>
    <w:tmpl w:val="7A64D524"/>
    <w:lvl w:ilvl="0" w:tplc="5886A4D0">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A77F9"/>
    <w:multiLevelType w:val="hybridMultilevel"/>
    <w:tmpl w:val="DDB88E4E"/>
    <w:lvl w:ilvl="0" w:tplc="CD6AFCDA">
      <w:start w:val="1"/>
      <w:numFmt w:val="bullet"/>
      <w:lvlText w:val=""/>
      <w:lvlJc w:val="left"/>
      <w:pPr>
        <w:tabs>
          <w:tab w:val="num" w:pos="720"/>
        </w:tabs>
        <w:ind w:left="720" w:hanging="360"/>
      </w:pPr>
      <w:rPr>
        <w:rFonts w:ascii="Wingdings" w:hAnsi="Wingdings" w:hint="default"/>
      </w:rPr>
    </w:lvl>
    <w:lvl w:ilvl="1" w:tplc="F43AD52E" w:tentative="1">
      <w:start w:val="1"/>
      <w:numFmt w:val="bullet"/>
      <w:lvlText w:val=""/>
      <w:lvlJc w:val="left"/>
      <w:pPr>
        <w:tabs>
          <w:tab w:val="num" w:pos="1440"/>
        </w:tabs>
        <w:ind w:left="1440" w:hanging="360"/>
      </w:pPr>
      <w:rPr>
        <w:rFonts w:ascii="Wingdings" w:hAnsi="Wingdings" w:hint="default"/>
      </w:rPr>
    </w:lvl>
    <w:lvl w:ilvl="2" w:tplc="F16C5AF6" w:tentative="1">
      <w:start w:val="1"/>
      <w:numFmt w:val="bullet"/>
      <w:lvlText w:val=""/>
      <w:lvlJc w:val="left"/>
      <w:pPr>
        <w:tabs>
          <w:tab w:val="num" w:pos="2160"/>
        </w:tabs>
        <w:ind w:left="2160" w:hanging="360"/>
      </w:pPr>
      <w:rPr>
        <w:rFonts w:ascii="Wingdings" w:hAnsi="Wingdings" w:hint="default"/>
      </w:rPr>
    </w:lvl>
    <w:lvl w:ilvl="3" w:tplc="E24ACB7E" w:tentative="1">
      <w:start w:val="1"/>
      <w:numFmt w:val="bullet"/>
      <w:lvlText w:val=""/>
      <w:lvlJc w:val="left"/>
      <w:pPr>
        <w:tabs>
          <w:tab w:val="num" w:pos="2880"/>
        </w:tabs>
        <w:ind w:left="2880" w:hanging="360"/>
      </w:pPr>
      <w:rPr>
        <w:rFonts w:ascii="Wingdings" w:hAnsi="Wingdings" w:hint="default"/>
      </w:rPr>
    </w:lvl>
    <w:lvl w:ilvl="4" w:tplc="2F7E430E" w:tentative="1">
      <w:start w:val="1"/>
      <w:numFmt w:val="bullet"/>
      <w:lvlText w:val=""/>
      <w:lvlJc w:val="left"/>
      <w:pPr>
        <w:tabs>
          <w:tab w:val="num" w:pos="3600"/>
        </w:tabs>
        <w:ind w:left="3600" w:hanging="360"/>
      </w:pPr>
      <w:rPr>
        <w:rFonts w:ascii="Wingdings" w:hAnsi="Wingdings" w:hint="default"/>
      </w:rPr>
    </w:lvl>
    <w:lvl w:ilvl="5" w:tplc="D484878C" w:tentative="1">
      <w:start w:val="1"/>
      <w:numFmt w:val="bullet"/>
      <w:lvlText w:val=""/>
      <w:lvlJc w:val="left"/>
      <w:pPr>
        <w:tabs>
          <w:tab w:val="num" w:pos="4320"/>
        </w:tabs>
        <w:ind w:left="4320" w:hanging="360"/>
      </w:pPr>
      <w:rPr>
        <w:rFonts w:ascii="Wingdings" w:hAnsi="Wingdings" w:hint="default"/>
      </w:rPr>
    </w:lvl>
    <w:lvl w:ilvl="6" w:tplc="723E4584" w:tentative="1">
      <w:start w:val="1"/>
      <w:numFmt w:val="bullet"/>
      <w:lvlText w:val=""/>
      <w:lvlJc w:val="left"/>
      <w:pPr>
        <w:tabs>
          <w:tab w:val="num" w:pos="5040"/>
        </w:tabs>
        <w:ind w:left="5040" w:hanging="360"/>
      </w:pPr>
      <w:rPr>
        <w:rFonts w:ascii="Wingdings" w:hAnsi="Wingdings" w:hint="default"/>
      </w:rPr>
    </w:lvl>
    <w:lvl w:ilvl="7" w:tplc="2A1E15A6" w:tentative="1">
      <w:start w:val="1"/>
      <w:numFmt w:val="bullet"/>
      <w:lvlText w:val=""/>
      <w:lvlJc w:val="left"/>
      <w:pPr>
        <w:tabs>
          <w:tab w:val="num" w:pos="5760"/>
        </w:tabs>
        <w:ind w:left="5760" w:hanging="360"/>
      </w:pPr>
      <w:rPr>
        <w:rFonts w:ascii="Wingdings" w:hAnsi="Wingdings" w:hint="default"/>
      </w:rPr>
    </w:lvl>
    <w:lvl w:ilvl="8" w:tplc="F6BC323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4449D0"/>
    <w:multiLevelType w:val="hybridMultilevel"/>
    <w:tmpl w:val="E8024BC6"/>
    <w:lvl w:ilvl="0" w:tplc="4AE238DC">
      <w:start w:val="1"/>
      <w:numFmt w:val="bullet"/>
      <w:lvlText w:val=""/>
      <w:lvlJc w:val="left"/>
      <w:pPr>
        <w:tabs>
          <w:tab w:val="num" w:pos="720"/>
        </w:tabs>
        <w:ind w:left="720" w:hanging="360"/>
      </w:pPr>
      <w:rPr>
        <w:rFonts w:ascii="Wingdings" w:hAnsi="Wingdings" w:hint="default"/>
      </w:rPr>
    </w:lvl>
    <w:lvl w:ilvl="1" w:tplc="E2928E42" w:tentative="1">
      <w:start w:val="1"/>
      <w:numFmt w:val="bullet"/>
      <w:lvlText w:val=""/>
      <w:lvlJc w:val="left"/>
      <w:pPr>
        <w:tabs>
          <w:tab w:val="num" w:pos="1440"/>
        </w:tabs>
        <w:ind w:left="1440" w:hanging="360"/>
      </w:pPr>
      <w:rPr>
        <w:rFonts w:ascii="Wingdings" w:hAnsi="Wingdings" w:hint="default"/>
      </w:rPr>
    </w:lvl>
    <w:lvl w:ilvl="2" w:tplc="19C29508" w:tentative="1">
      <w:start w:val="1"/>
      <w:numFmt w:val="bullet"/>
      <w:lvlText w:val=""/>
      <w:lvlJc w:val="left"/>
      <w:pPr>
        <w:tabs>
          <w:tab w:val="num" w:pos="2160"/>
        </w:tabs>
        <w:ind w:left="2160" w:hanging="360"/>
      </w:pPr>
      <w:rPr>
        <w:rFonts w:ascii="Wingdings" w:hAnsi="Wingdings" w:hint="default"/>
      </w:rPr>
    </w:lvl>
    <w:lvl w:ilvl="3" w:tplc="EFC86810" w:tentative="1">
      <w:start w:val="1"/>
      <w:numFmt w:val="bullet"/>
      <w:lvlText w:val=""/>
      <w:lvlJc w:val="left"/>
      <w:pPr>
        <w:tabs>
          <w:tab w:val="num" w:pos="2880"/>
        </w:tabs>
        <w:ind w:left="2880" w:hanging="360"/>
      </w:pPr>
      <w:rPr>
        <w:rFonts w:ascii="Wingdings" w:hAnsi="Wingdings" w:hint="default"/>
      </w:rPr>
    </w:lvl>
    <w:lvl w:ilvl="4" w:tplc="B2329D08" w:tentative="1">
      <w:start w:val="1"/>
      <w:numFmt w:val="bullet"/>
      <w:lvlText w:val=""/>
      <w:lvlJc w:val="left"/>
      <w:pPr>
        <w:tabs>
          <w:tab w:val="num" w:pos="3600"/>
        </w:tabs>
        <w:ind w:left="3600" w:hanging="360"/>
      </w:pPr>
      <w:rPr>
        <w:rFonts w:ascii="Wingdings" w:hAnsi="Wingdings" w:hint="default"/>
      </w:rPr>
    </w:lvl>
    <w:lvl w:ilvl="5" w:tplc="A9D6134E" w:tentative="1">
      <w:start w:val="1"/>
      <w:numFmt w:val="bullet"/>
      <w:lvlText w:val=""/>
      <w:lvlJc w:val="left"/>
      <w:pPr>
        <w:tabs>
          <w:tab w:val="num" w:pos="4320"/>
        </w:tabs>
        <w:ind w:left="4320" w:hanging="360"/>
      </w:pPr>
      <w:rPr>
        <w:rFonts w:ascii="Wingdings" w:hAnsi="Wingdings" w:hint="default"/>
      </w:rPr>
    </w:lvl>
    <w:lvl w:ilvl="6" w:tplc="D4C06AD8" w:tentative="1">
      <w:start w:val="1"/>
      <w:numFmt w:val="bullet"/>
      <w:lvlText w:val=""/>
      <w:lvlJc w:val="left"/>
      <w:pPr>
        <w:tabs>
          <w:tab w:val="num" w:pos="5040"/>
        </w:tabs>
        <w:ind w:left="5040" w:hanging="360"/>
      </w:pPr>
      <w:rPr>
        <w:rFonts w:ascii="Wingdings" w:hAnsi="Wingdings" w:hint="default"/>
      </w:rPr>
    </w:lvl>
    <w:lvl w:ilvl="7" w:tplc="70A86F9A" w:tentative="1">
      <w:start w:val="1"/>
      <w:numFmt w:val="bullet"/>
      <w:lvlText w:val=""/>
      <w:lvlJc w:val="left"/>
      <w:pPr>
        <w:tabs>
          <w:tab w:val="num" w:pos="5760"/>
        </w:tabs>
        <w:ind w:left="5760" w:hanging="360"/>
      </w:pPr>
      <w:rPr>
        <w:rFonts w:ascii="Wingdings" w:hAnsi="Wingdings" w:hint="default"/>
      </w:rPr>
    </w:lvl>
    <w:lvl w:ilvl="8" w:tplc="03227D4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E65D51"/>
    <w:multiLevelType w:val="hybridMultilevel"/>
    <w:tmpl w:val="6420B21E"/>
    <w:lvl w:ilvl="0" w:tplc="DA64C1C0">
      <w:start w:val="1"/>
      <w:numFmt w:val="bullet"/>
      <w:lvlText w:val=""/>
      <w:lvlJc w:val="left"/>
      <w:pPr>
        <w:tabs>
          <w:tab w:val="num" w:pos="720"/>
        </w:tabs>
        <w:ind w:left="720" w:hanging="360"/>
      </w:pPr>
      <w:rPr>
        <w:rFonts w:ascii="Wingdings" w:hAnsi="Wingdings" w:hint="default"/>
      </w:rPr>
    </w:lvl>
    <w:lvl w:ilvl="1" w:tplc="53CE8A68" w:tentative="1">
      <w:start w:val="1"/>
      <w:numFmt w:val="bullet"/>
      <w:lvlText w:val=""/>
      <w:lvlJc w:val="left"/>
      <w:pPr>
        <w:tabs>
          <w:tab w:val="num" w:pos="1440"/>
        </w:tabs>
        <w:ind w:left="1440" w:hanging="360"/>
      </w:pPr>
      <w:rPr>
        <w:rFonts w:ascii="Wingdings" w:hAnsi="Wingdings" w:hint="default"/>
      </w:rPr>
    </w:lvl>
    <w:lvl w:ilvl="2" w:tplc="266C4BCE" w:tentative="1">
      <w:start w:val="1"/>
      <w:numFmt w:val="bullet"/>
      <w:lvlText w:val=""/>
      <w:lvlJc w:val="left"/>
      <w:pPr>
        <w:tabs>
          <w:tab w:val="num" w:pos="2160"/>
        </w:tabs>
        <w:ind w:left="2160" w:hanging="360"/>
      </w:pPr>
      <w:rPr>
        <w:rFonts w:ascii="Wingdings" w:hAnsi="Wingdings" w:hint="default"/>
      </w:rPr>
    </w:lvl>
    <w:lvl w:ilvl="3" w:tplc="A3466804" w:tentative="1">
      <w:start w:val="1"/>
      <w:numFmt w:val="bullet"/>
      <w:lvlText w:val=""/>
      <w:lvlJc w:val="left"/>
      <w:pPr>
        <w:tabs>
          <w:tab w:val="num" w:pos="2880"/>
        </w:tabs>
        <w:ind w:left="2880" w:hanging="360"/>
      </w:pPr>
      <w:rPr>
        <w:rFonts w:ascii="Wingdings" w:hAnsi="Wingdings" w:hint="default"/>
      </w:rPr>
    </w:lvl>
    <w:lvl w:ilvl="4" w:tplc="E8AEEF5E" w:tentative="1">
      <w:start w:val="1"/>
      <w:numFmt w:val="bullet"/>
      <w:lvlText w:val=""/>
      <w:lvlJc w:val="left"/>
      <w:pPr>
        <w:tabs>
          <w:tab w:val="num" w:pos="3600"/>
        </w:tabs>
        <w:ind w:left="3600" w:hanging="360"/>
      </w:pPr>
      <w:rPr>
        <w:rFonts w:ascii="Wingdings" w:hAnsi="Wingdings" w:hint="default"/>
      </w:rPr>
    </w:lvl>
    <w:lvl w:ilvl="5" w:tplc="80084D04" w:tentative="1">
      <w:start w:val="1"/>
      <w:numFmt w:val="bullet"/>
      <w:lvlText w:val=""/>
      <w:lvlJc w:val="left"/>
      <w:pPr>
        <w:tabs>
          <w:tab w:val="num" w:pos="4320"/>
        </w:tabs>
        <w:ind w:left="4320" w:hanging="360"/>
      </w:pPr>
      <w:rPr>
        <w:rFonts w:ascii="Wingdings" w:hAnsi="Wingdings" w:hint="default"/>
      </w:rPr>
    </w:lvl>
    <w:lvl w:ilvl="6" w:tplc="00D2CB9E" w:tentative="1">
      <w:start w:val="1"/>
      <w:numFmt w:val="bullet"/>
      <w:lvlText w:val=""/>
      <w:lvlJc w:val="left"/>
      <w:pPr>
        <w:tabs>
          <w:tab w:val="num" w:pos="5040"/>
        </w:tabs>
        <w:ind w:left="5040" w:hanging="360"/>
      </w:pPr>
      <w:rPr>
        <w:rFonts w:ascii="Wingdings" w:hAnsi="Wingdings" w:hint="default"/>
      </w:rPr>
    </w:lvl>
    <w:lvl w:ilvl="7" w:tplc="12AA57DE" w:tentative="1">
      <w:start w:val="1"/>
      <w:numFmt w:val="bullet"/>
      <w:lvlText w:val=""/>
      <w:lvlJc w:val="left"/>
      <w:pPr>
        <w:tabs>
          <w:tab w:val="num" w:pos="5760"/>
        </w:tabs>
        <w:ind w:left="5760" w:hanging="360"/>
      </w:pPr>
      <w:rPr>
        <w:rFonts w:ascii="Wingdings" w:hAnsi="Wingdings" w:hint="default"/>
      </w:rPr>
    </w:lvl>
    <w:lvl w:ilvl="8" w:tplc="4F9C845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77955D8"/>
    <w:multiLevelType w:val="hybridMultilevel"/>
    <w:tmpl w:val="F9305D3A"/>
    <w:lvl w:ilvl="0" w:tplc="0EFAE080">
      <w:start w:val="1"/>
      <w:numFmt w:val="bullet"/>
      <w:lvlText w:val=""/>
      <w:lvlJc w:val="left"/>
      <w:pPr>
        <w:tabs>
          <w:tab w:val="num" w:pos="720"/>
        </w:tabs>
        <w:ind w:left="720" w:hanging="360"/>
      </w:pPr>
      <w:rPr>
        <w:rFonts w:ascii="Wingdings" w:hAnsi="Wingdings" w:hint="default"/>
      </w:rPr>
    </w:lvl>
    <w:lvl w:ilvl="1" w:tplc="10E0DCCE" w:tentative="1">
      <w:start w:val="1"/>
      <w:numFmt w:val="bullet"/>
      <w:lvlText w:val=""/>
      <w:lvlJc w:val="left"/>
      <w:pPr>
        <w:tabs>
          <w:tab w:val="num" w:pos="1440"/>
        </w:tabs>
        <w:ind w:left="1440" w:hanging="360"/>
      </w:pPr>
      <w:rPr>
        <w:rFonts w:ascii="Wingdings" w:hAnsi="Wingdings" w:hint="default"/>
      </w:rPr>
    </w:lvl>
    <w:lvl w:ilvl="2" w:tplc="46D8408A" w:tentative="1">
      <w:start w:val="1"/>
      <w:numFmt w:val="bullet"/>
      <w:lvlText w:val=""/>
      <w:lvlJc w:val="left"/>
      <w:pPr>
        <w:tabs>
          <w:tab w:val="num" w:pos="2160"/>
        </w:tabs>
        <w:ind w:left="2160" w:hanging="360"/>
      </w:pPr>
      <w:rPr>
        <w:rFonts w:ascii="Wingdings" w:hAnsi="Wingdings" w:hint="default"/>
      </w:rPr>
    </w:lvl>
    <w:lvl w:ilvl="3" w:tplc="685606A0" w:tentative="1">
      <w:start w:val="1"/>
      <w:numFmt w:val="bullet"/>
      <w:lvlText w:val=""/>
      <w:lvlJc w:val="left"/>
      <w:pPr>
        <w:tabs>
          <w:tab w:val="num" w:pos="2880"/>
        </w:tabs>
        <w:ind w:left="2880" w:hanging="360"/>
      </w:pPr>
      <w:rPr>
        <w:rFonts w:ascii="Wingdings" w:hAnsi="Wingdings" w:hint="default"/>
      </w:rPr>
    </w:lvl>
    <w:lvl w:ilvl="4" w:tplc="A31C07E2" w:tentative="1">
      <w:start w:val="1"/>
      <w:numFmt w:val="bullet"/>
      <w:lvlText w:val=""/>
      <w:lvlJc w:val="left"/>
      <w:pPr>
        <w:tabs>
          <w:tab w:val="num" w:pos="3600"/>
        </w:tabs>
        <w:ind w:left="3600" w:hanging="360"/>
      </w:pPr>
      <w:rPr>
        <w:rFonts w:ascii="Wingdings" w:hAnsi="Wingdings" w:hint="default"/>
      </w:rPr>
    </w:lvl>
    <w:lvl w:ilvl="5" w:tplc="C8283902" w:tentative="1">
      <w:start w:val="1"/>
      <w:numFmt w:val="bullet"/>
      <w:lvlText w:val=""/>
      <w:lvlJc w:val="left"/>
      <w:pPr>
        <w:tabs>
          <w:tab w:val="num" w:pos="4320"/>
        </w:tabs>
        <w:ind w:left="4320" w:hanging="360"/>
      </w:pPr>
      <w:rPr>
        <w:rFonts w:ascii="Wingdings" w:hAnsi="Wingdings" w:hint="default"/>
      </w:rPr>
    </w:lvl>
    <w:lvl w:ilvl="6" w:tplc="67300C5E" w:tentative="1">
      <w:start w:val="1"/>
      <w:numFmt w:val="bullet"/>
      <w:lvlText w:val=""/>
      <w:lvlJc w:val="left"/>
      <w:pPr>
        <w:tabs>
          <w:tab w:val="num" w:pos="5040"/>
        </w:tabs>
        <w:ind w:left="5040" w:hanging="360"/>
      </w:pPr>
      <w:rPr>
        <w:rFonts w:ascii="Wingdings" w:hAnsi="Wingdings" w:hint="default"/>
      </w:rPr>
    </w:lvl>
    <w:lvl w:ilvl="7" w:tplc="E7CAD8DE" w:tentative="1">
      <w:start w:val="1"/>
      <w:numFmt w:val="bullet"/>
      <w:lvlText w:val=""/>
      <w:lvlJc w:val="left"/>
      <w:pPr>
        <w:tabs>
          <w:tab w:val="num" w:pos="5760"/>
        </w:tabs>
        <w:ind w:left="5760" w:hanging="360"/>
      </w:pPr>
      <w:rPr>
        <w:rFonts w:ascii="Wingdings" w:hAnsi="Wingdings" w:hint="default"/>
      </w:rPr>
    </w:lvl>
    <w:lvl w:ilvl="8" w:tplc="7A84A7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87616C"/>
    <w:multiLevelType w:val="hybridMultilevel"/>
    <w:tmpl w:val="535ED4D6"/>
    <w:lvl w:ilvl="0" w:tplc="C2F6F8EA">
      <w:start w:val="1"/>
      <w:numFmt w:val="bullet"/>
      <w:lvlText w:val=""/>
      <w:lvlJc w:val="left"/>
      <w:pPr>
        <w:tabs>
          <w:tab w:val="num" w:pos="720"/>
        </w:tabs>
        <w:ind w:left="720" w:hanging="360"/>
      </w:pPr>
      <w:rPr>
        <w:rFonts w:ascii="Wingdings" w:hAnsi="Wingdings" w:hint="default"/>
      </w:rPr>
    </w:lvl>
    <w:lvl w:ilvl="1" w:tplc="F454D1D8" w:tentative="1">
      <w:start w:val="1"/>
      <w:numFmt w:val="bullet"/>
      <w:lvlText w:val=""/>
      <w:lvlJc w:val="left"/>
      <w:pPr>
        <w:tabs>
          <w:tab w:val="num" w:pos="1440"/>
        </w:tabs>
        <w:ind w:left="1440" w:hanging="360"/>
      </w:pPr>
      <w:rPr>
        <w:rFonts w:ascii="Wingdings" w:hAnsi="Wingdings" w:hint="default"/>
      </w:rPr>
    </w:lvl>
    <w:lvl w:ilvl="2" w:tplc="0154749A" w:tentative="1">
      <w:start w:val="1"/>
      <w:numFmt w:val="bullet"/>
      <w:lvlText w:val=""/>
      <w:lvlJc w:val="left"/>
      <w:pPr>
        <w:tabs>
          <w:tab w:val="num" w:pos="2160"/>
        </w:tabs>
        <w:ind w:left="2160" w:hanging="360"/>
      </w:pPr>
      <w:rPr>
        <w:rFonts w:ascii="Wingdings" w:hAnsi="Wingdings" w:hint="default"/>
      </w:rPr>
    </w:lvl>
    <w:lvl w:ilvl="3" w:tplc="9274F400" w:tentative="1">
      <w:start w:val="1"/>
      <w:numFmt w:val="bullet"/>
      <w:lvlText w:val=""/>
      <w:lvlJc w:val="left"/>
      <w:pPr>
        <w:tabs>
          <w:tab w:val="num" w:pos="2880"/>
        </w:tabs>
        <w:ind w:left="2880" w:hanging="360"/>
      </w:pPr>
      <w:rPr>
        <w:rFonts w:ascii="Wingdings" w:hAnsi="Wingdings" w:hint="default"/>
      </w:rPr>
    </w:lvl>
    <w:lvl w:ilvl="4" w:tplc="34A4FD14" w:tentative="1">
      <w:start w:val="1"/>
      <w:numFmt w:val="bullet"/>
      <w:lvlText w:val=""/>
      <w:lvlJc w:val="left"/>
      <w:pPr>
        <w:tabs>
          <w:tab w:val="num" w:pos="3600"/>
        </w:tabs>
        <w:ind w:left="3600" w:hanging="360"/>
      </w:pPr>
      <w:rPr>
        <w:rFonts w:ascii="Wingdings" w:hAnsi="Wingdings" w:hint="default"/>
      </w:rPr>
    </w:lvl>
    <w:lvl w:ilvl="5" w:tplc="AF8C3B5E" w:tentative="1">
      <w:start w:val="1"/>
      <w:numFmt w:val="bullet"/>
      <w:lvlText w:val=""/>
      <w:lvlJc w:val="left"/>
      <w:pPr>
        <w:tabs>
          <w:tab w:val="num" w:pos="4320"/>
        </w:tabs>
        <w:ind w:left="4320" w:hanging="360"/>
      </w:pPr>
      <w:rPr>
        <w:rFonts w:ascii="Wingdings" w:hAnsi="Wingdings" w:hint="default"/>
      </w:rPr>
    </w:lvl>
    <w:lvl w:ilvl="6" w:tplc="FEDABF2A" w:tentative="1">
      <w:start w:val="1"/>
      <w:numFmt w:val="bullet"/>
      <w:lvlText w:val=""/>
      <w:lvlJc w:val="left"/>
      <w:pPr>
        <w:tabs>
          <w:tab w:val="num" w:pos="5040"/>
        </w:tabs>
        <w:ind w:left="5040" w:hanging="360"/>
      </w:pPr>
      <w:rPr>
        <w:rFonts w:ascii="Wingdings" w:hAnsi="Wingdings" w:hint="default"/>
      </w:rPr>
    </w:lvl>
    <w:lvl w:ilvl="7" w:tplc="20826F06" w:tentative="1">
      <w:start w:val="1"/>
      <w:numFmt w:val="bullet"/>
      <w:lvlText w:val=""/>
      <w:lvlJc w:val="left"/>
      <w:pPr>
        <w:tabs>
          <w:tab w:val="num" w:pos="5760"/>
        </w:tabs>
        <w:ind w:left="5760" w:hanging="360"/>
      </w:pPr>
      <w:rPr>
        <w:rFonts w:ascii="Wingdings" w:hAnsi="Wingdings" w:hint="default"/>
      </w:rPr>
    </w:lvl>
    <w:lvl w:ilvl="8" w:tplc="A958FEB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2D4F60"/>
    <w:multiLevelType w:val="multilevel"/>
    <w:tmpl w:val="988259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 w15:restartNumberingAfterBreak="0">
    <w:nsid w:val="40357946"/>
    <w:multiLevelType w:val="hybridMultilevel"/>
    <w:tmpl w:val="78BEA4B8"/>
    <w:lvl w:ilvl="0" w:tplc="B5ECAFEC">
      <w:start w:val="1"/>
      <w:numFmt w:val="bullet"/>
      <w:lvlText w:val=""/>
      <w:lvlJc w:val="left"/>
      <w:pPr>
        <w:tabs>
          <w:tab w:val="num" w:pos="720"/>
        </w:tabs>
        <w:ind w:left="720" w:hanging="360"/>
      </w:pPr>
      <w:rPr>
        <w:rFonts w:ascii="Wingdings" w:hAnsi="Wingdings" w:hint="default"/>
      </w:rPr>
    </w:lvl>
    <w:lvl w:ilvl="1" w:tplc="665E84C4" w:tentative="1">
      <w:start w:val="1"/>
      <w:numFmt w:val="bullet"/>
      <w:lvlText w:val=""/>
      <w:lvlJc w:val="left"/>
      <w:pPr>
        <w:tabs>
          <w:tab w:val="num" w:pos="1440"/>
        </w:tabs>
        <w:ind w:left="1440" w:hanging="360"/>
      </w:pPr>
      <w:rPr>
        <w:rFonts w:ascii="Wingdings" w:hAnsi="Wingdings" w:hint="default"/>
      </w:rPr>
    </w:lvl>
    <w:lvl w:ilvl="2" w:tplc="E83CD11C">
      <w:start w:val="1"/>
      <w:numFmt w:val="bullet"/>
      <w:lvlText w:val=""/>
      <w:lvlJc w:val="left"/>
      <w:pPr>
        <w:tabs>
          <w:tab w:val="num" w:pos="1080"/>
        </w:tabs>
        <w:ind w:left="1080" w:hanging="360"/>
      </w:pPr>
      <w:rPr>
        <w:rFonts w:ascii="Wingdings" w:hAnsi="Wingdings" w:hint="default"/>
      </w:rPr>
    </w:lvl>
    <w:lvl w:ilvl="3" w:tplc="B54E0904" w:tentative="1">
      <w:start w:val="1"/>
      <w:numFmt w:val="bullet"/>
      <w:lvlText w:val=""/>
      <w:lvlJc w:val="left"/>
      <w:pPr>
        <w:tabs>
          <w:tab w:val="num" w:pos="2880"/>
        </w:tabs>
        <w:ind w:left="2880" w:hanging="360"/>
      </w:pPr>
      <w:rPr>
        <w:rFonts w:ascii="Wingdings" w:hAnsi="Wingdings" w:hint="default"/>
      </w:rPr>
    </w:lvl>
    <w:lvl w:ilvl="4" w:tplc="2674AB90" w:tentative="1">
      <w:start w:val="1"/>
      <w:numFmt w:val="bullet"/>
      <w:lvlText w:val=""/>
      <w:lvlJc w:val="left"/>
      <w:pPr>
        <w:tabs>
          <w:tab w:val="num" w:pos="3600"/>
        </w:tabs>
        <w:ind w:left="3600" w:hanging="360"/>
      </w:pPr>
      <w:rPr>
        <w:rFonts w:ascii="Wingdings" w:hAnsi="Wingdings" w:hint="default"/>
      </w:rPr>
    </w:lvl>
    <w:lvl w:ilvl="5" w:tplc="4D0067F4" w:tentative="1">
      <w:start w:val="1"/>
      <w:numFmt w:val="bullet"/>
      <w:lvlText w:val=""/>
      <w:lvlJc w:val="left"/>
      <w:pPr>
        <w:tabs>
          <w:tab w:val="num" w:pos="4320"/>
        </w:tabs>
        <w:ind w:left="4320" w:hanging="360"/>
      </w:pPr>
      <w:rPr>
        <w:rFonts w:ascii="Wingdings" w:hAnsi="Wingdings" w:hint="default"/>
      </w:rPr>
    </w:lvl>
    <w:lvl w:ilvl="6" w:tplc="97203420" w:tentative="1">
      <w:start w:val="1"/>
      <w:numFmt w:val="bullet"/>
      <w:lvlText w:val=""/>
      <w:lvlJc w:val="left"/>
      <w:pPr>
        <w:tabs>
          <w:tab w:val="num" w:pos="5040"/>
        </w:tabs>
        <w:ind w:left="5040" w:hanging="360"/>
      </w:pPr>
      <w:rPr>
        <w:rFonts w:ascii="Wingdings" w:hAnsi="Wingdings" w:hint="default"/>
      </w:rPr>
    </w:lvl>
    <w:lvl w:ilvl="7" w:tplc="04D6FB64" w:tentative="1">
      <w:start w:val="1"/>
      <w:numFmt w:val="bullet"/>
      <w:lvlText w:val=""/>
      <w:lvlJc w:val="left"/>
      <w:pPr>
        <w:tabs>
          <w:tab w:val="num" w:pos="5760"/>
        </w:tabs>
        <w:ind w:left="5760" w:hanging="360"/>
      </w:pPr>
      <w:rPr>
        <w:rFonts w:ascii="Wingdings" w:hAnsi="Wingdings" w:hint="default"/>
      </w:rPr>
    </w:lvl>
    <w:lvl w:ilvl="8" w:tplc="AFACDAE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53469"/>
    <w:multiLevelType w:val="hybridMultilevel"/>
    <w:tmpl w:val="8FD8F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5574FEC"/>
    <w:multiLevelType w:val="hybridMultilevel"/>
    <w:tmpl w:val="402C34CC"/>
    <w:lvl w:ilvl="0" w:tplc="1FA07DCA">
      <w:start w:val="1"/>
      <w:numFmt w:val="decimal"/>
      <w:lvlText w:val="%1."/>
      <w:lvlJc w:val="left"/>
      <w:pPr>
        <w:ind w:left="480" w:hanging="360"/>
      </w:pPr>
      <w:rPr>
        <w:rFonts w:cs="Times New Roman" w:hint="default"/>
        <w:color w:val="auto"/>
        <w:sz w:val="32"/>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7" w15:restartNumberingAfterBreak="0">
    <w:nsid w:val="4D6A1C99"/>
    <w:multiLevelType w:val="hybridMultilevel"/>
    <w:tmpl w:val="A54CCF5E"/>
    <w:lvl w:ilvl="0" w:tplc="CD860B24">
      <w:start w:val="1"/>
      <w:numFmt w:val="bullet"/>
      <w:lvlText w:val=""/>
      <w:lvlJc w:val="left"/>
      <w:pPr>
        <w:tabs>
          <w:tab w:val="num" w:pos="720"/>
        </w:tabs>
        <w:ind w:left="720" w:hanging="360"/>
      </w:pPr>
      <w:rPr>
        <w:rFonts w:ascii="Wingdings" w:hAnsi="Wingdings" w:hint="default"/>
      </w:rPr>
    </w:lvl>
    <w:lvl w:ilvl="1" w:tplc="C1569F1C" w:tentative="1">
      <w:start w:val="1"/>
      <w:numFmt w:val="bullet"/>
      <w:lvlText w:val=""/>
      <w:lvlJc w:val="left"/>
      <w:pPr>
        <w:tabs>
          <w:tab w:val="num" w:pos="1440"/>
        </w:tabs>
        <w:ind w:left="1440" w:hanging="360"/>
      </w:pPr>
      <w:rPr>
        <w:rFonts w:ascii="Wingdings" w:hAnsi="Wingdings" w:hint="default"/>
      </w:rPr>
    </w:lvl>
    <w:lvl w:ilvl="2" w:tplc="A386C98C" w:tentative="1">
      <w:start w:val="1"/>
      <w:numFmt w:val="bullet"/>
      <w:lvlText w:val=""/>
      <w:lvlJc w:val="left"/>
      <w:pPr>
        <w:tabs>
          <w:tab w:val="num" w:pos="2160"/>
        </w:tabs>
        <w:ind w:left="2160" w:hanging="360"/>
      </w:pPr>
      <w:rPr>
        <w:rFonts w:ascii="Wingdings" w:hAnsi="Wingdings" w:hint="default"/>
      </w:rPr>
    </w:lvl>
    <w:lvl w:ilvl="3" w:tplc="9434081A" w:tentative="1">
      <w:start w:val="1"/>
      <w:numFmt w:val="bullet"/>
      <w:lvlText w:val=""/>
      <w:lvlJc w:val="left"/>
      <w:pPr>
        <w:tabs>
          <w:tab w:val="num" w:pos="2880"/>
        </w:tabs>
        <w:ind w:left="2880" w:hanging="360"/>
      </w:pPr>
      <w:rPr>
        <w:rFonts w:ascii="Wingdings" w:hAnsi="Wingdings" w:hint="default"/>
      </w:rPr>
    </w:lvl>
    <w:lvl w:ilvl="4" w:tplc="4A40F05E" w:tentative="1">
      <w:start w:val="1"/>
      <w:numFmt w:val="bullet"/>
      <w:lvlText w:val=""/>
      <w:lvlJc w:val="left"/>
      <w:pPr>
        <w:tabs>
          <w:tab w:val="num" w:pos="3600"/>
        </w:tabs>
        <w:ind w:left="3600" w:hanging="360"/>
      </w:pPr>
      <w:rPr>
        <w:rFonts w:ascii="Wingdings" w:hAnsi="Wingdings" w:hint="default"/>
      </w:rPr>
    </w:lvl>
    <w:lvl w:ilvl="5" w:tplc="D3E6DD70" w:tentative="1">
      <w:start w:val="1"/>
      <w:numFmt w:val="bullet"/>
      <w:lvlText w:val=""/>
      <w:lvlJc w:val="left"/>
      <w:pPr>
        <w:tabs>
          <w:tab w:val="num" w:pos="4320"/>
        </w:tabs>
        <w:ind w:left="4320" w:hanging="360"/>
      </w:pPr>
      <w:rPr>
        <w:rFonts w:ascii="Wingdings" w:hAnsi="Wingdings" w:hint="default"/>
      </w:rPr>
    </w:lvl>
    <w:lvl w:ilvl="6" w:tplc="C21EAC6C" w:tentative="1">
      <w:start w:val="1"/>
      <w:numFmt w:val="bullet"/>
      <w:lvlText w:val=""/>
      <w:lvlJc w:val="left"/>
      <w:pPr>
        <w:tabs>
          <w:tab w:val="num" w:pos="5040"/>
        </w:tabs>
        <w:ind w:left="5040" w:hanging="360"/>
      </w:pPr>
      <w:rPr>
        <w:rFonts w:ascii="Wingdings" w:hAnsi="Wingdings" w:hint="default"/>
      </w:rPr>
    </w:lvl>
    <w:lvl w:ilvl="7" w:tplc="43B6E802" w:tentative="1">
      <w:start w:val="1"/>
      <w:numFmt w:val="bullet"/>
      <w:lvlText w:val=""/>
      <w:lvlJc w:val="left"/>
      <w:pPr>
        <w:tabs>
          <w:tab w:val="num" w:pos="5760"/>
        </w:tabs>
        <w:ind w:left="5760" w:hanging="360"/>
      </w:pPr>
      <w:rPr>
        <w:rFonts w:ascii="Wingdings" w:hAnsi="Wingdings" w:hint="default"/>
      </w:rPr>
    </w:lvl>
    <w:lvl w:ilvl="8" w:tplc="1A64DA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F524BC4"/>
    <w:multiLevelType w:val="hybridMultilevel"/>
    <w:tmpl w:val="C6B80878"/>
    <w:lvl w:ilvl="0" w:tplc="04090009">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9" w15:restartNumberingAfterBreak="0">
    <w:nsid w:val="51BF5147"/>
    <w:multiLevelType w:val="hybridMultilevel"/>
    <w:tmpl w:val="E250B2C6"/>
    <w:lvl w:ilvl="0" w:tplc="5EC89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475E35"/>
    <w:multiLevelType w:val="multilevel"/>
    <w:tmpl w:val="E4F2A1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71665E"/>
    <w:multiLevelType w:val="hybridMultilevel"/>
    <w:tmpl w:val="F03A7A2C"/>
    <w:lvl w:ilvl="0" w:tplc="47226030">
      <w:start w:val="1"/>
      <w:numFmt w:val="bullet"/>
      <w:lvlText w:val=""/>
      <w:lvlJc w:val="left"/>
      <w:pPr>
        <w:tabs>
          <w:tab w:val="num" w:pos="720"/>
        </w:tabs>
        <w:ind w:left="720" w:hanging="360"/>
      </w:pPr>
      <w:rPr>
        <w:rFonts w:ascii="Wingdings" w:hAnsi="Wingdings" w:hint="default"/>
      </w:rPr>
    </w:lvl>
    <w:lvl w:ilvl="1" w:tplc="940621EC" w:tentative="1">
      <w:start w:val="1"/>
      <w:numFmt w:val="bullet"/>
      <w:lvlText w:val=""/>
      <w:lvlJc w:val="left"/>
      <w:pPr>
        <w:tabs>
          <w:tab w:val="num" w:pos="1440"/>
        </w:tabs>
        <w:ind w:left="1440" w:hanging="360"/>
      </w:pPr>
      <w:rPr>
        <w:rFonts w:ascii="Wingdings" w:hAnsi="Wingdings" w:hint="default"/>
      </w:rPr>
    </w:lvl>
    <w:lvl w:ilvl="2" w:tplc="D5441EF0" w:tentative="1">
      <w:start w:val="1"/>
      <w:numFmt w:val="bullet"/>
      <w:lvlText w:val=""/>
      <w:lvlJc w:val="left"/>
      <w:pPr>
        <w:tabs>
          <w:tab w:val="num" w:pos="2160"/>
        </w:tabs>
        <w:ind w:left="2160" w:hanging="360"/>
      </w:pPr>
      <w:rPr>
        <w:rFonts w:ascii="Wingdings" w:hAnsi="Wingdings" w:hint="default"/>
      </w:rPr>
    </w:lvl>
    <w:lvl w:ilvl="3" w:tplc="45E61104" w:tentative="1">
      <w:start w:val="1"/>
      <w:numFmt w:val="bullet"/>
      <w:lvlText w:val=""/>
      <w:lvlJc w:val="left"/>
      <w:pPr>
        <w:tabs>
          <w:tab w:val="num" w:pos="2880"/>
        </w:tabs>
        <w:ind w:left="2880" w:hanging="360"/>
      </w:pPr>
      <w:rPr>
        <w:rFonts w:ascii="Wingdings" w:hAnsi="Wingdings" w:hint="default"/>
      </w:rPr>
    </w:lvl>
    <w:lvl w:ilvl="4" w:tplc="23DE6472" w:tentative="1">
      <w:start w:val="1"/>
      <w:numFmt w:val="bullet"/>
      <w:lvlText w:val=""/>
      <w:lvlJc w:val="left"/>
      <w:pPr>
        <w:tabs>
          <w:tab w:val="num" w:pos="3600"/>
        </w:tabs>
        <w:ind w:left="3600" w:hanging="360"/>
      </w:pPr>
      <w:rPr>
        <w:rFonts w:ascii="Wingdings" w:hAnsi="Wingdings" w:hint="default"/>
      </w:rPr>
    </w:lvl>
    <w:lvl w:ilvl="5" w:tplc="DA1E5528" w:tentative="1">
      <w:start w:val="1"/>
      <w:numFmt w:val="bullet"/>
      <w:lvlText w:val=""/>
      <w:lvlJc w:val="left"/>
      <w:pPr>
        <w:tabs>
          <w:tab w:val="num" w:pos="4320"/>
        </w:tabs>
        <w:ind w:left="4320" w:hanging="360"/>
      </w:pPr>
      <w:rPr>
        <w:rFonts w:ascii="Wingdings" w:hAnsi="Wingdings" w:hint="default"/>
      </w:rPr>
    </w:lvl>
    <w:lvl w:ilvl="6" w:tplc="4ADE96C4" w:tentative="1">
      <w:start w:val="1"/>
      <w:numFmt w:val="bullet"/>
      <w:lvlText w:val=""/>
      <w:lvlJc w:val="left"/>
      <w:pPr>
        <w:tabs>
          <w:tab w:val="num" w:pos="5040"/>
        </w:tabs>
        <w:ind w:left="5040" w:hanging="360"/>
      </w:pPr>
      <w:rPr>
        <w:rFonts w:ascii="Wingdings" w:hAnsi="Wingdings" w:hint="default"/>
      </w:rPr>
    </w:lvl>
    <w:lvl w:ilvl="7" w:tplc="7CD6839C" w:tentative="1">
      <w:start w:val="1"/>
      <w:numFmt w:val="bullet"/>
      <w:lvlText w:val=""/>
      <w:lvlJc w:val="left"/>
      <w:pPr>
        <w:tabs>
          <w:tab w:val="num" w:pos="5760"/>
        </w:tabs>
        <w:ind w:left="5760" w:hanging="360"/>
      </w:pPr>
      <w:rPr>
        <w:rFonts w:ascii="Wingdings" w:hAnsi="Wingdings" w:hint="default"/>
      </w:rPr>
    </w:lvl>
    <w:lvl w:ilvl="8" w:tplc="5778318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0A34A7"/>
    <w:multiLevelType w:val="hybridMultilevel"/>
    <w:tmpl w:val="402C34CC"/>
    <w:lvl w:ilvl="0" w:tplc="FFFFFFFF">
      <w:start w:val="1"/>
      <w:numFmt w:val="decimal"/>
      <w:lvlText w:val="%1."/>
      <w:lvlJc w:val="left"/>
      <w:pPr>
        <w:ind w:left="810" w:hanging="360"/>
      </w:pPr>
      <w:rPr>
        <w:rFonts w:cs="Times New Roman" w:hint="default"/>
        <w:color w:val="auto"/>
        <w:sz w:val="32"/>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23" w15:restartNumberingAfterBreak="0">
    <w:nsid w:val="61566D4E"/>
    <w:multiLevelType w:val="hybridMultilevel"/>
    <w:tmpl w:val="CFE2BA96"/>
    <w:lvl w:ilvl="0" w:tplc="E3FCD69C">
      <w:start w:val="1"/>
      <w:numFmt w:val="decimal"/>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6911E4F"/>
    <w:multiLevelType w:val="hybridMultilevel"/>
    <w:tmpl w:val="4F18DB90"/>
    <w:lvl w:ilvl="0" w:tplc="DDFA68CE">
      <w:start w:val="1"/>
      <w:numFmt w:val="bullet"/>
      <w:lvlText w:val=""/>
      <w:lvlJc w:val="left"/>
      <w:pPr>
        <w:ind w:left="720" w:hanging="360"/>
      </w:pPr>
      <w:rPr>
        <w:rFonts w:ascii="Wingdings" w:hAnsi="Wingdings"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B5A7A"/>
    <w:multiLevelType w:val="hybridMultilevel"/>
    <w:tmpl w:val="ACDC1632"/>
    <w:lvl w:ilvl="0" w:tplc="BA20D178">
      <w:start w:val="1"/>
      <w:numFmt w:val="bullet"/>
      <w:lvlText w:val=""/>
      <w:lvlJc w:val="left"/>
      <w:pPr>
        <w:tabs>
          <w:tab w:val="num" w:pos="720"/>
        </w:tabs>
        <w:ind w:left="720" w:hanging="360"/>
      </w:pPr>
      <w:rPr>
        <w:rFonts w:ascii="Wingdings" w:hAnsi="Wingdings" w:hint="default"/>
      </w:rPr>
    </w:lvl>
    <w:lvl w:ilvl="1" w:tplc="6B3AF436" w:tentative="1">
      <w:start w:val="1"/>
      <w:numFmt w:val="bullet"/>
      <w:lvlText w:val=""/>
      <w:lvlJc w:val="left"/>
      <w:pPr>
        <w:tabs>
          <w:tab w:val="num" w:pos="1440"/>
        </w:tabs>
        <w:ind w:left="1440" w:hanging="360"/>
      </w:pPr>
      <w:rPr>
        <w:rFonts w:ascii="Wingdings" w:hAnsi="Wingdings" w:hint="default"/>
      </w:rPr>
    </w:lvl>
    <w:lvl w:ilvl="2" w:tplc="6C9E4A4A" w:tentative="1">
      <w:start w:val="1"/>
      <w:numFmt w:val="bullet"/>
      <w:lvlText w:val=""/>
      <w:lvlJc w:val="left"/>
      <w:pPr>
        <w:tabs>
          <w:tab w:val="num" w:pos="2160"/>
        </w:tabs>
        <w:ind w:left="2160" w:hanging="360"/>
      </w:pPr>
      <w:rPr>
        <w:rFonts w:ascii="Wingdings" w:hAnsi="Wingdings" w:hint="default"/>
      </w:rPr>
    </w:lvl>
    <w:lvl w:ilvl="3" w:tplc="605ACA7C" w:tentative="1">
      <w:start w:val="1"/>
      <w:numFmt w:val="bullet"/>
      <w:lvlText w:val=""/>
      <w:lvlJc w:val="left"/>
      <w:pPr>
        <w:tabs>
          <w:tab w:val="num" w:pos="2880"/>
        </w:tabs>
        <w:ind w:left="2880" w:hanging="360"/>
      </w:pPr>
      <w:rPr>
        <w:rFonts w:ascii="Wingdings" w:hAnsi="Wingdings" w:hint="default"/>
      </w:rPr>
    </w:lvl>
    <w:lvl w:ilvl="4" w:tplc="73C612DC" w:tentative="1">
      <w:start w:val="1"/>
      <w:numFmt w:val="bullet"/>
      <w:lvlText w:val=""/>
      <w:lvlJc w:val="left"/>
      <w:pPr>
        <w:tabs>
          <w:tab w:val="num" w:pos="3600"/>
        </w:tabs>
        <w:ind w:left="3600" w:hanging="360"/>
      </w:pPr>
      <w:rPr>
        <w:rFonts w:ascii="Wingdings" w:hAnsi="Wingdings" w:hint="default"/>
      </w:rPr>
    </w:lvl>
    <w:lvl w:ilvl="5" w:tplc="C06C790E" w:tentative="1">
      <w:start w:val="1"/>
      <w:numFmt w:val="bullet"/>
      <w:lvlText w:val=""/>
      <w:lvlJc w:val="left"/>
      <w:pPr>
        <w:tabs>
          <w:tab w:val="num" w:pos="4320"/>
        </w:tabs>
        <w:ind w:left="4320" w:hanging="360"/>
      </w:pPr>
      <w:rPr>
        <w:rFonts w:ascii="Wingdings" w:hAnsi="Wingdings" w:hint="default"/>
      </w:rPr>
    </w:lvl>
    <w:lvl w:ilvl="6" w:tplc="89F6274A" w:tentative="1">
      <w:start w:val="1"/>
      <w:numFmt w:val="bullet"/>
      <w:lvlText w:val=""/>
      <w:lvlJc w:val="left"/>
      <w:pPr>
        <w:tabs>
          <w:tab w:val="num" w:pos="5040"/>
        </w:tabs>
        <w:ind w:left="5040" w:hanging="360"/>
      </w:pPr>
      <w:rPr>
        <w:rFonts w:ascii="Wingdings" w:hAnsi="Wingdings" w:hint="default"/>
      </w:rPr>
    </w:lvl>
    <w:lvl w:ilvl="7" w:tplc="92E019AE" w:tentative="1">
      <w:start w:val="1"/>
      <w:numFmt w:val="bullet"/>
      <w:lvlText w:val=""/>
      <w:lvlJc w:val="left"/>
      <w:pPr>
        <w:tabs>
          <w:tab w:val="num" w:pos="5760"/>
        </w:tabs>
        <w:ind w:left="5760" w:hanging="360"/>
      </w:pPr>
      <w:rPr>
        <w:rFonts w:ascii="Wingdings" w:hAnsi="Wingdings" w:hint="default"/>
      </w:rPr>
    </w:lvl>
    <w:lvl w:ilvl="8" w:tplc="708C1EA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90A0236"/>
    <w:multiLevelType w:val="hybridMultilevel"/>
    <w:tmpl w:val="FE6E4C9C"/>
    <w:lvl w:ilvl="0" w:tplc="841A418E">
      <w:start w:val="1"/>
      <w:numFmt w:val="bullet"/>
      <w:lvlText w:val=""/>
      <w:lvlJc w:val="left"/>
      <w:pPr>
        <w:tabs>
          <w:tab w:val="num" w:pos="720"/>
        </w:tabs>
        <w:ind w:left="720" w:hanging="360"/>
      </w:pPr>
      <w:rPr>
        <w:rFonts w:ascii="Wingdings" w:hAnsi="Wingdings" w:hint="default"/>
      </w:rPr>
    </w:lvl>
    <w:lvl w:ilvl="1" w:tplc="4AC268C0" w:tentative="1">
      <w:start w:val="1"/>
      <w:numFmt w:val="bullet"/>
      <w:lvlText w:val=""/>
      <w:lvlJc w:val="left"/>
      <w:pPr>
        <w:tabs>
          <w:tab w:val="num" w:pos="1440"/>
        </w:tabs>
        <w:ind w:left="1440" w:hanging="360"/>
      </w:pPr>
      <w:rPr>
        <w:rFonts w:ascii="Wingdings" w:hAnsi="Wingdings" w:hint="default"/>
      </w:rPr>
    </w:lvl>
    <w:lvl w:ilvl="2" w:tplc="F6DE2EA0" w:tentative="1">
      <w:start w:val="1"/>
      <w:numFmt w:val="bullet"/>
      <w:lvlText w:val=""/>
      <w:lvlJc w:val="left"/>
      <w:pPr>
        <w:tabs>
          <w:tab w:val="num" w:pos="2160"/>
        </w:tabs>
        <w:ind w:left="2160" w:hanging="360"/>
      </w:pPr>
      <w:rPr>
        <w:rFonts w:ascii="Wingdings" w:hAnsi="Wingdings" w:hint="default"/>
      </w:rPr>
    </w:lvl>
    <w:lvl w:ilvl="3" w:tplc="40E01F1E" w:tentative="1">
      <w:start w:val="1"/>
      <w:numFmt w:val="bullet"/>
      <w:lvlText w:val=""/>
      <w:lvlJc w:val="left"/>
      <w:pPr>
        <w:tabs>
          <w:tab w:val="num" w:pos="2880"/>
        </w:tabs>
        <w:ind w:left="2880" w:hanging="360"/>
      </w:pPr>
      <w:rPr>
        <w:rFonts w:ascii="Wingdings" w:hAnsi="Wingdings" w:hint="default"/>
      </w:rPr>
    </w:lvl>
    <w:lvl w:ilvl="4" w:tplc="136A39DC" w:tentative="1">
      <w:start w:val="1"/>
      <w:numFmt w:val="bullet"/>
      <w:lvlText w:val=""/>
      <w:lvlJc w:val="left"/>
      <w:pPr>
        <w:tabs>
          <w:tab w:val="num" w:pos="3600"/>
        </w:tabs>
        <w:ind w:left="3600" w:hanging="360"/>
      </w:pPr>
      <w:rPr>
        <w:rFonts w:ascii="Wingdings" w:hAnsi="Wingdings" w:hint="default"/>
      </w:rPr>
    </w:lvl>
    <w:lvl w:ilvl="5" w:tplc="0C0EFB40" w:tentative="1">
      <w:start w:val="1"/>
      <w:numFmt w:val="bullet"/>
      <w:lvlText w:val=""/>
      <w:lvlJc w:val="left"/>
      <w:pPr>
        <w:tabs>
          <w:tab w:val="num" w:pos="4320"/>
        </w:tabs>
        <w:ind w:left="4320" w:hanging="360"/>
      </w:pPr>
      <w:rPr>
        <w:rFonts w:ascii="Wingdings" w:hAnsi="Wingdings" w:hint="default"/>
      </w:rPr>
    </w:lvl>
    <w:lvl w:ilvl="6" w:tplc="668CA670" w:tentative="1">
      <w:start w:val="1"/>
      <w:numFmt w:val="bullet"/>
      <w:lvlText w:val=""/>
      <w:lvlJc w:val="left"/>
      <w:pPr>
        <w:tabs>
          <w:tab w:val="num" w:pos="5040"/>
        </w:tabs>
        <w:ind w:left="5040" w:hanging="360"/>
      </w:pPr>
      <w:rPr>
        <w:rFonts w:ascii="Wingdings" w:hAnsi="Wingdings" w:hint="default"/>
      </w:rPr>
    </w:lvl>
    <w:lvl w:ilvl="7" w:tplc="9FB8C0D2" w:tentative="1">
      <w:start w:val="1"/>
      <w:numFmt w:val="bullet"/>
      <w:lvlText w:val=""/>
      <w:lvlJc w:val="left"/>
      <w:pPr>
        <w:tabs>
          <w:tab w:val="num" w:pos="5760"/>
        </w:tabs>
        <w:ind w:left="5760" w:hanging="360"/>
      </w:pPr>
      <w:rPr>
        <w:rFonts w:ascii="Wingdings" w:hAnsi="Wingdings" w:hint="default"/>
      </w:rPr>
    </w:lvl>
    <w:lvl w:ilvl="8" w:tplc="D69233B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09511F"/>
    <w:multiLevelType w:val="hybridMultilevel"/>
    <w:tmpl w:val="A9A230CE"/>
    <w:lvl w:ilvl="0" w:tplc="9FAAA5F0">
      <w:start w:val="1"/>
      <w:numFmt w:val="bullet"/>
      <w:lvlText w:val=""/>
      <w:lvlJc w:val="left"/>
      <w:pPr>
        <w:tabs>
          <w:tab w:val="num" w:pos="720"/>
        </w:tabs>
        <w:ind w:left="720" w:hanging="360"/>
      </w:pPr>
      <w:rPr>
        <w:rFonts w:ascii="Wingdings" w:hAnsi="Wingdings" w:hint="default"/>
      </w:rPr>
    </w:lvl>
    <w:lvl w:ilvl="1" w:tplc="716E1064" w:tentative="1">
      <w:start w:val="1"/>
      <w:numFmt w:val="bullet"/>
      <w:lvlText w:val=""/>
      <w:lvlJc w:val="left"/>
      <w:pPr>
        <w:tabs>
          <w:tab w:val="num" w:pos="1440"/>
        </w:tabs>
        <w:ind w:left="1440" w:hanging="360"/>
      </w:pPr>
      <w:rPr>
        <w:rFonts w:ascii="Wingdings" w:hAnsi="Wingdings" w:hint="default"/>
      </w:rPr>
    </w:lvl>
    <w:lvl w:ilvl="2" w:tplc="3B4AD6A4" w:tentative="1">
      <w:start w:val="1"/>
      <w:numFmt w:val="bullet"/>
      <w:lvlText w:val=""/>
      <w:lvlJc w:val="left"/>
      <w:pPr>
        <w:tabs>
          <w:tab w:val="num" w:pos="2160"/>
        </w:tabs>
        <w:ind w:left="2160" w:hanging="360"/>
      </w:pPr>
      <w:rPr>
        <w:rFonts w:ascii="Wingdings" w:hAnsi="Wingdings" w:hint="default"/>
      </w:rPr>
    </w:lvl>
    <w:lvl w:ilvl="3" w:tplc="D208108A" w:tentative="1">
      <w:start w:val="1"/>
      <w:numFmt w:val="bullet"/>
      <w:lvlText w:val=""/>
      <w:lvlJc w:val="left"/>
      <w:pPr>
        <w:tabs>
          <w:tab w:val="num" w:pos="2880"/>
        </w:tabs>
        <w:ind w:left="2880" w:hanging="360"/>
      </w:pPr>
      <w:rPr>
        <w:rFonts w:ascii="Wingdings" w:hAnsi="Wingdings" w:hint="default"/>
      </w:rPr>
    </w:lvl>
    <w:lvl w:ilvl="4" w:tplc="EAD23818" w:tentative="1">
      <w:start w:val="1"/>
      <w:numFmt w:val="bullet"/>
      <w:lvlText w:val=""/>
      <w:lvlJc w:val="left"/>
      <w:pPr>
        <w:tabs>
          <w:tab w:val="num" w:pos="3600"/>
        </w:tabs>
        <w:ind w:left="3600" w:hanging="360"/>
      </w:pPr>
      <w:rPr>
        <w:rFonts w:ascii="Wingdings" w:hAnsi="Wingdings" w:hint="default"/>
      </w:rPr>
    </w:lvl>
    <w:lvl w:ilvl="5" w:tplc="5922D896" w:tentative="1">
      <w:start w:val="1"/>
      <w:numFmt w:val="bullet"/>
      <w:lvlText w:val=""/>
      <w:lvlJc w:val="left"/>
      <w:pPr>
        <w:tabs>
          <w:tab w:val="num" w:pos="4320"/>
        </w:tabs>
        <w:ind w:left="4320" w:hanging="360"/>
      </w:pPr>
      <w:rPr>
        <w:rFonts w:ascii="Wingdings" w:hAnsi="Wingdings" w:hint="default"/>
      </w:rPr>
    </w:lvl>
    <w:lvl w:ilvl="6" w:tplc="89143984" w:tentative="1">
      <w:start w:val="1"/>
      <w:numFmt w:val="bullet"/>
      <w:lvlText w:val=""/>
      <w:lvlJc w:val="left"/>
      <w:pPr>
        <w:tabs>
          <w:tab w:val="num" w:pos="5040"/>
        </w:tabs>
        <w:ind w:left="5040" w:hanging="360"/>
      </w:pPr>
      <w:rPr>
        <w:rFonts w:ascii="Wingdings" w:hAnsi="Wingdings" w:hint="default"/>
      </w:rPr>
    </w:lvl>
    <w:lvl w:ilvl="7" w:tplc="0B4E2B0E" w:tentative="1">
      <w:start w:val="1"/>
      <w:numFmt w:val="bullet"/>
      <w:lvlText w:val=""/>
      <w:lvlJc w:val="left"/>
      <w:pPr>
        <w:tabs>
          <w:tab w:val="num" w:pos="5760"/>
        </w:tabs>
        <w:ind w:left="5760" w:hanging="360"/>
      </w:pPr>
      <w:rPr>
        <w:rFonts w:ascii="Wingdings" w:hAnsi="Wingdings" w:hint="default"/>
      </w:rPr>
    </w:lvl>
    <w:lvl w:ilvl="8" w:tplc="0766532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DF2225D"/>
    <w:multiLevelType w:val="multilevel"/>
    <w:tmpl w:val="F76A5A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9" w15:restartNumberingAfterBreak="0">
    <w:nsid w:val="6FE86212"/>
    <w:multiLevelType w:val="hybridMultilevel"/>
    <w:tmpl w:val="158E2986"/>
    <w:lvl w:ilvl="0" w:tplc="5E0ED46A">
      <w:start w:val="1"/>
      <w:numFmt w:val="bullet"/>
      <w:lvlText w:val=""/>
      <w:lvlJc w:val="left"/>
      <w:pPr>
        <w:tabs>
          <w:tab w:val="num" w:pos="720"/>
        </w:tabs>
        <w:ind w:left="720" w:hanging="360"/>
      </w:pPr>
      <w:rPr>
        <w:rFonts w:ascii="Wingdings" w:hAnsi="Wingdings" w:hint="default"/>
      </w:rPr>
    </w:lvl>
    <w:lvl w:ilvl="1" w:tplc="74DC92E6" w:tentative="1">
      <w:start w:val="1"/>
      <w:numFmt w:val="bullet"/>
      <w:lvlText w:val=""/>
      <w:lvlJc w:val="left"/>
      <w:pPr>
        <w:tabs>
          <w:tab w:val="num" w:pos="1440"/>
        </w:tabs>
        <w:ind w:left="1440" w:hanging="360"/>
      </w:pPr>
      <w:rPr>
        <w:rFonts w:ascii="Wingdings" w:hAnsi="Wingdings" w:hint="default"/>
      </w:rPr>
    </w:lvl>
    <w:lvl w:ilvl="2" w:tplc="F5D0E31E" w:tentative="1">
      <w:start w:val="1"/>
      <w:numFmt w:val="bullet"/>
      <w:lvlText w:val=""/>
      <w:lvlJc w:val="left"/>
      <w:pPr>
        <w:tabs>
          <w:tab w:val="num" w:pos="2160"/>
        </w:tabs>
        <w:ind w:left="2160" w:hanging="360"/>
      </w:pPr>
      <w:rPr>
        <w:rFonts w:ascii="Wingdings" w:hAnsi="Wingdings" w:hint="default"/>
      </w:rPr>
    </w:lvl>
    <w:lvl w:ilvl="3" w:tplc="75386A22" w:tentative="1">
      <w:start w:val="1"/>
      <w:numFmt w:val="bullet"/>
      <w:lvlText w:val=""/>
      <w:lvlJc w:val="left"/>
      <w:pPr>
        <w:tabs>
          <w:tab w:val="num" w:pos="2880"/>
        </w:tabs>
        <w:ind w:left="2880" w:hanging="360"/>
      </w:pPr>
      <w:rPr>
        <w:rFonts w:ascii="Wingdings" w:hAnsi="Wingdings" w:hint="default"/>
      </w:rPr>
    </w:lvl>
    <w:lvl w:ilvl="4" w:tplc="0EF89B24" w:tentative="1">
      <w:start w:val="1"/>
      <w:numFmt w:val="bullet"/>
      <w:lvlText w:val=""/>
      <w:lvlJc w:val="left"/>
      <w:pPr>
        <w:tabs>
          <w:tab w:val="num" w:pos="3600"/>
        </w:tabs>
        <w:ind w:left="3600" w:hanging="360"/>
      </w:pPr>
      <w:rPr>
        <w:rFonts w:ascii="Wingdings" w:hAnsi="Wingdings" w:hint="default"/>
      </w:rPr>
    </w:lvl>
    <w:lvl w:ilvl="5" w:tplc="5CA6D368" w:tentative="1">
      <w:start w:val="1"/>
      <w:numFmt w:val="bullet"/>
      <w:lvlText w:val=""/>
      <w:lvlJc w:val="left"/>
      <w:pPr>
        <w:tabs>
          <w:tab w:val="num" w:pos="4320"/>
        </w:tabs>
        <w:ind w:left="4320" w:hanging="360"/>
      </w:pPr>
      <w:rPr>
        <w:rFonts w:ascii="Wingdings" w:hAnsi="Wingdings" w:hint="default"/>
      </w:rPr>
    </w:lvl>
    <w:lvl w:ilvl="6" w:tplc="DCECD4D4" w:tentative="1">
      <w:start w:val="1"/>
      <w:numFmt w:val="bullet"/>
      <w:lvlText w:val=""/>
      <w:lvlJc w:val="left"/>
      <w:pPr>
        <w:tabs>
          <w:tab w:val="num" w:pos="5040"/>
        </w:tabs>
        <w:ind w:left="5040" w:hanging="360"/>
      </w:pPr>
      <w:rPr>
        <w:rFonts w:ascii="Wingdings" w:hAnsi="Wingdings" w:hint="default"/>
      </w:rPr>
    </w:lvl>
    <w:lvl w:ilvl="7" w:tplc="69DC94E8" w:tentative="1">
      <w:start w:val="1"/>
      <w:numFmt w:val="bullet"/>
      <w:lvlText w:val=""/>
      <w:lvlJc w:val="left"/>
      <w:pPr>
        <w:tabs>
          <w:tab w:val="num" w:pos="5760"/>
        </w:tabs>
        <w:ind w:left="5760" w:hanging="360"/>
      </w:pPr>
      <w:rPr>
        <w:rFonts w:ascii="Wingdings" w:hAnsi="Wingdings" w:hint="default"/>
      </w:rPr>
    </w:lvl>
    <w:lvl w:ilvl="8" w:tplc="134A47E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23A62E2"/>
    <w:multiLevelType w:val="hybridMultilevel"/>
    <w:tmpl w:val="ADB21300"/>
    <w:lvl w:ilvl="0" w:tplc="3BEACF7E">
      <w:start w:val="1"/>
      <w:numFmt w:val="bullet"/>
      <w:lvlText w:val=""/>
      <w:lvlJc w:val="left"/>
      <w:pPr>
        <w:tabs>
          <w:tab w:val="num" w:pos="720"/>
        </w:tabs>
        <w:ind w:left="720" w:hanging="360"/>
      </w:pPr>
      <w:rPr>
        <w:rFonts w:ascii="Wingdings" w:hAnsi="Wingdings" w:hint="default"/>
      </w:rPr>
    </w:lvl>
    <w:lvl w:ilvl="1" w:tplc="CE88E1E8" w:tentative="1">
      <w:start w:val="1"/>
      <w:numFmt w:val="bullet"/>
      <w:lvlText w:val=""/>
      <w:lvlJc w:val="left"/>
      <w:pPr>
        <w:tabs>
          <w:tab w:val="num" w:pos="1440"/>
        </w:tabs>
        <w:ind w:left="1440" w:hanging="360"/>
      </w:pPr>
      <w:rPr>
        <w:rFonts w:ascii="Wingdings" w:hAnsi="Wingdings" w:hint="default"/>
      </w:rPr>
    </w:lvl>
    <w:lvl w:ilvl="2" w:tplc="18EA0DA8">
      <w:start w:val="1"/>
      <w:numFmt w:val="bullet"/>
      <w:lvlText w:val=""/>
      <w:lvlJc w:val="left"/>
      <w:pPr>
        <w:tabs>
          <w:tab w:val="num" w:pos="2160"/>
        </w:tabs>
        <w:ind w:left="2160" w:hanging="360"/>
      </w:pPr>
      <w:rPr>
        <w:rFonts w:ascii="Wingdings" w:hAnsi="Wingdings" w:hint="default"/>
      </w:rPr>
    </w:lvl>
    <w:lvl w:ilvl="3" w:tplc="3F727C64" w:tentative="1">
      <w:start w:val="1"/>
      <w:numFmt w:val="bullet"/>
      <w:lvlText w:val=""/>
      <w:lvlJc w:val="left"/>
      <w:pPr>
        <w:tabs>
          <w:tab w:val="num" w:pos="2880"/>
        </w:tabs>
        <w:ind w:left="2880" w:hanging="360"/>
      </w:pPr>
      <w:rPr>
        <w:rFonts w:ascii="Wingdings" w:hAnsi="Wingdings" w:hint="default"/>
      </w:rPr>
    </w:lvl>
    <w:lvl w:ilvl="4" w:tplc="8A289E96" w:tentative="1">
      <w:start w:val="1"/>
      <w:numFmt w:val="bullet"/>
      <w:lvlText w:val=""/>
      <w:lvlJc w:val="left"/>
      <w:pPr>
        <w:tabs>
          <w:tab w:val="num" w:pos="3600"/>
        </w:tabs>
        <w:ind w:left="3600" w:hanging="360"/>
      </w:pPr>
      <w:rPr>
        <w:rFonts w:ascii="Wingdings" w:hAnsi="Wingdings" w:hint="default"/>
      </w:rPr>
    </w:lvl>
    <w:lvl w:ilvl="5" w:tplc="7A0E1114" w:tentative="1">
      <w:start w:val="1"/>
      <w:numFmt w:val="bullet"/>
      <w:lvlText w:val=""/>
      <w:lvlJc w:val="left"/>
      <w:pPr>
        <w:tabs>
          <w:tab w:val="num" w:pos="4320"/>
        </w:tabs>
        <w:ind w:left="4320" w:hanging="360"/>
      </w:pPr>
      <w:rPr>
        <w:rFonts w:ascii="Wingdings" w:hAnsi="Wingdings" w:hint="default"/>
      </w:rPr>
    </w:lvl>
    <w:lvl w:ilvl="6" w:tplc="8E6EA190" w:tentative="1">
      <w:start w:val="1"/>
      <w:numFmt w:val="bullet"/>
      <w:lvlText w:val=""/>
      <w:lvlJc w:val="left"/>
      <w:pPr>
        <w:tabs>
          <w:tab w:val="num" w:pos="5040"/>
        </w:tabs>
        <w:ind w:left="5040" w:hanging="360"/>
      </w:pPr>
      <w:rPr>
        <w:rFonts w:ascii="Wingdings" w:hAnsi="Wingdings" w:hint="default"/>
      </w:rPr>
    </w:lvl>
    <w:lvl w:ilvl="7" w:tplc="8974B388" w:tentative="1">
      <w:start w:val="1"/>
      <w:numFmt w:val="bullet"/>
      <w:lvlText w:val=""/>
      <w:lvlJc w:val="left"/>
      <w:pPr>
        <w:tabs>
          <w:tab w:val="num" w:pos="5760"/>
        </w:tabs>
        <w:ind w:left="5760" w:hanging="360"/>
      </w:pPr>
      <w:rPr>
        <w:rFonts w:ascii="Wingdings" w:hAnsi="Wingdings" w:hint="default"/>
      </w:rPr>
    </w:lvl>
    <w:lvl w:ilvl="8" w:tplc="0E620D3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E11D2C"/>
    <w:multiLevelType w:val="hybridMultilevel"/>
    <w:tmpl w:val="107CA4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881482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80666089">
    <w:abstractNumId w:val="15"/>
  </w:num>
  <w:num w:numId="3" w16cid:durableId="637878350">
    <w:abstractNumId w:val="31"/>
  </w:num>
  <w:num w:numId="4" w16cid:durableId="13072961">
    <w:abstractNumId w:val="20"/>
  </w:num>
  <w:num w:numId="5" w16cid:durableId="927618737">
    <w:abstractNumId w:val="6"/>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77182602">
    <w:abstractNumId w:val="2"/>
  </w:num>
  <w:num w:numId="7" w16cid:durableId="352611571">
    <w:abstractNumId w:val="9"/>
  </w:num>
  <w:num w:numId="8" w16cid:durableId="55444491">
    <w:abstractNumId w:val="10"/>
  </w:num>
  <w:num w:numId="9" w16cid:durableId="1288196365">
    <w:abstractNumId w:val="21"/>
  </w:num>
  <w:num w:numId="10" w16cid:durableId="671644714">
    <w:abstractNumId w:val="0"/>
  </w:num>
  <w:num w:numId="11" w16cid:durableId="1524320149">
    <w:abstractNumId w:val="26"/>
  </w:num>
  <w:num w:numId="12" w16cid:durableId="1841578332">
    <w:abstractNumId w:val="27"/>
  </w:num>
  <w:num w:numId="13" w16cid:durableId="2123912662">
    <w:abstractNumId w:val="29"/>
  </w:num>
  <w:num w:numId="14" w16cid:durableId="723143917">
    <w:abstractNumId w:val="11"/>
  </w:num>
  <w:num w:numId="15" w16cid:durableId="1588265063">
    <w:abstractNumId w:val="12"/>
  </w:num>
  <w:num w:numId="16" w16cid:durableId="111098908">
    <w:abstractNumId w:val="17"/>
  </w:num>
  <w:num w:numId="17" w16cid:durableId="740518987">
    <w:abstractNumId w:val="14"/>
  </w:num>
  <w:num w:numId="18" w16cid:durableId="1276794740">
    <w:abstractNumId w:val="3"/>
  </w:num>
  <w:num w:numId="19" w16cid:durableId="763065290">
    <w:abstractNumId w:val="2"/>
  </w:num>
  <w:num w:numId="20" w16cid:durableId="1262952832">
    <w:abstractNumId w:val="23"/>
  </w:num>
  <w:num w:numId="21" w16cid:durableId="918906792">
    <w:abstractNumId w:val="8"/>
  </w:num>
  <w:num w:numId="22" w16cid:durableId="1834561083">
    <w:abstractNumId w:val="30"/>
  </w:num>
  <w:num w:numId="23" w16cid:durableId="1276912826">
    <w:abstractNumId w:val="25"/>
  </w:num>
  <w:num w:numId="24" w16cid:durableId="2102680628">
    <w:abstractNumId w:val="4"/>
  </w:num>
  <w:num w:numId="25" w16cid:durableId="21707025">
    <w:abstractNumId w:val="1"/>
  </w:num>
  <w:num w:numId="26" w16cid:durableId="1401319771">
    <w:abstractNumId w:val="16"/>
  </w:num>
  <w:num w:numId="27" w16cid:durableId="1103183680">
    <w:abstractNumId w:val="19"/>
  </w:num>
  <w:num w:numId="28" w16cid:durableId="2036887681">
    <w:abstractNumId w:val="18"/>
  </w:num>
  <w:num w:numId="29" w16cid:durableId="944386588">
    <w:abstractNumId w:val="7"/>
  </w:num>
  <w:num w:numId="30" w16cid:durableId="1665543506">
    <w:abstractNumId w:val="24"/>
  </w:num>
  <w:num w:numId="31" w16cid:durableId="652753668">
    <w:abstractNumId w:val="22"/>
  </w:num>
  <w:num w:numId="32" w16cid:durableId="31078996">
    <w:abstractNumId w:val="28"/>
  </w:num>
  <w:num w:numId="33" w16cid:durableId="1720325587">
    <w:abstractNumId w:val="13"/>
  </w:num>
  <w:num w:numId="34" w16cid:durableId="163328819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rjis Zehra">
    <w15:presenceInfo w15:providerId="Windows Live" w15:userId="3df53bae3e1415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963"/>
    <w:rsid w:val="00003DE8"/>
    <w:rsid w:val="00012097"/>
    <w:rsid w:val="00035E52"/>
    <w:rsid w:val="00067A9D"/>
    <w:rsid w:val="000D4D84"/>
    <w:rsid w:val="00112D19"/>
    <w:rsid w:val="00131110"/>
    <w:rsid w:val="00156F3F"/>
    <w:rsid w:val="001B5963"/>
    <w:rsid w:val="001E3FCA"/>
    <w:rsid w:val="0020009E"/>
    <w:rsid w:val="002118B2"/>
    <w:rsid w:val="00232A44"/>
    <w:rsid w:val="0023632B"/>
    <w:rsid w:val="00293A78"/>
    <w:rsid w:val="002F2547"/>
    <w:rsid w:val="003020F7"/>
    <w:rsid w:val="00344E5A"/>
    <w:rsid w:val="003D55B6"/>
    <w:rsid w:val="004B760B"/>
    <w:rsid w:val="004E1A8C"/>
    <w:rsid w:val="00517C66"/>
    <w:rsid w:val="005432BD"/>
    <w:rsid w:val="005557B2"/>
    <w:rsid w:val="005C6AF6"/>
    <w:rsid w:val="006B3A02"/>
    <w:rsid w:val="007300DE"/>
    <w:rsid w:val="00787472"/>
    <w:rsid w:val="007E21A7"/>
    <w:rsid w:val="00802280"/>
    <w:rsid w:val="008B23AA"/>
    <w:rsid w:val="009206DF"/>
    <w:rsid w:val="00977A9B"/>
    <w:rsid w:val="009C774F"/>
    <w:rsid w:val="009D5495"/>
    <w:rsid w:val="00A02233"/>
    <w:rsid w:val="00A14B8D"/>
    <w:rsid w:val="00A3096E"/>
    <w:rsid w:val="00AA44AF"/>
    <w:rsid w:val="00B001A9"/>
    <w:rsid w:val="00B266DA"/>
    <w:rsid w:val="00B71053"/>
    <w:rsid w:val="00B84926"/>
    <w:rsid w:val="00B9533B"/>
    <w:rsid w:val="00C753E6"/>
    <w:rsid w:val="00CC3C82"/>
    <w:rsid w:val="00CF49C5"/>
    <w:rsid w:val="00D54D96"/>
    <w:rsid w:val="00DD7071"/>
    <w:rsid w:val="00EA1AA6"/>
    <w:rsid w:val="00EA6B01"/>
    <w:rsid w:val="00EB0925"/>
    <w:rsid w:val="00ED33C9"/>
    <w:rsid w:val="00ED5572"/>
    <w:rsid w:val="00F15199"/>
    <w:rsid w:val="00FA340A"/>
    <w:rsid w:val="00FA349B"/>
    <w:rsid w:val="00FE6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0E5DD"/>
  <w15:chartTrackingRefBased/>
  <w15:docId w15:val="{9C1AA755-28F8-467F-A7EF-5EDCA4E0D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963"/>
    <w:pPr>
      <w:spacing w:after="160" w:line="256" w:lineRule="auto"/>
    </w:pPr>
  </w:style>
  <w:style w:type="paragraph" w:styleId="Heading3">
    <w:name w:val="heading 3"/>
    <w:basedOn w:val="Normal"/>
    <w:next w:val="Normal"/>
    <w:link w:val="Heading3Char"/>
    <w:uiPriority w:val="9"/>
    <w:unhideWhenUsed/>
    <w:qFormat/>
    <w:rsid w:val="001B596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B5963"/>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1B59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1B5963"/>
    <w:pPr>
      <w:ind w:left="720"/>
      <w:contextualSpacing/>
    </w:pPr>
  </w:style>
  <w:style w:type="table" w:styleId="GridTable5Dark-Accent3">
    <w:name w:val="Grid Table 5 Dark Accent 3"/>
    <w:basedOn w:val="TableNormal"/>
    <w:uiPriority w:val="50"/>
    <w:rsid w:val="001B5963"/>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Strong">
    <w:name w:val="Strong"/>
    <w:basedOn w:val="DefaultParagraphFont"/>
    <w:uiPriority w:val="22"/>
    <w:qFormat/>
    <w:rsid w:val="001B5963"/>
    <w:rPr>
      <w:b/>
      <w:bCs/>
    </w:rPr>
  </w:style>
  <w:style w:type="character" w:styleId="Hyperlink">
    <w:name w:val="Hyperlink"/>
    <w:basedOn w:val="DefaultParagraphFont"/>
    <w:uiPriority w:val="99"/>
    <w:semiHidden/>
    <w:unhideWhenUsed/>
    <w:rsid w:val="001B5963"/>
    <w:rPr>
      <w:color w:val="0000FF"/>
      <w:u w:val="single"/>
    </w:rPr>
  </w:style>
  <w:style w:type="character" w:customStyle="1" w:styleId="cite-bracket">
    <w:name w:val="cite-bracket"/>
    <w:basedOn w:val="DefaultParagraphFont"/>
    <w:rsid w:val="001B5963"/>
  </w:style>
  <w:style w:type="character" w:styleId="Emphasis">
    <w:name w:val="Emphasis"/>
    <w:basedOn w:val="DefaultParagraphFont"/>
    <w:uiPriority w:val="20"/>
    <w:qFormat/>
    <w:rsid w:val="00293A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53">
      <w:bodyDiv w:val="1"/>
      <w:marLeft w:val="0"/>
      <w:marRight w:val="0"/>
      <w:marTop w:val="0"/>
      <w:marBottom w:val="0"/>
      <w:divBdr>
        <w:top w:val="none" w:sz="0" w:space="0" w:color="auto"/>
        <w:left w:val="none" w:sz="0" w:space="0" w:color="auto"/>
        <w:bottom w:val="none" w:sz="0" w:space="0" w:color="auto"/>
        <w:right w:val="none" w:sz="0" w:space="0" w:color="auto"/>
      </w:divBdr>
    </w:div>
    <w:div w:id="343285926">
      <w:bodyDiv w:val="1"/>
      <w:marLeft w:val="0"/>
      <w:marRight w:val="0"/>
      <w:marTop w:val="0"/>
      <w:marBottom w:val="0"/>
      <w:divBdr>
        <w:top w:val="none" w:sz="0" w:space="0" w:color="auto"/>
        <w:left w:val="none" w:sz="0" w:space="0" w:color="auto"/>
        <w:bottom w:val="none" w:sz="0" w:space="0" w:color="auto"/>
        <w:right w:val="none" w:sz="0" w:space="0" w:color="auto"/>
      </w:divBdr>
    </w:div>
    <w:div w:id="581764126">
      <w:bodyDiv w:val="1"/>
      <w:marLeft w:val="0"/>
      <w:marRight w:val="0"/>
      <w:marTop w:val="0"/>
      <w:marBottom w:val="0"/>
      <w:divBdr>
        <w:top w:val="none" w:sz="0" w:space="0" w:color="auto"/>
        <w:left w:val="none" w:sz="0" w:space="0" w:color="auto"/>
        <w:bottom w:val="none" w:sz="0" w:space="0" w:color="auto"/>
        <w:right w:val="none" w:sz="0" w:space="0" w:color="auto"/>
      </w:divBdr>
      <w:divsChild>
        <w:div w:id="1732653858">
          <w:marLeft w:val="0"/>
          <w:marRight w:val="0"/>
          <w:marTop w:val="0"/>
          <w:marBottom w:val="0"/>
          <w:divBdr>
            <w:top w:val="none" w:sz="0" w:space="0" w:color="auto"/>
            <w:left w:val="none" w:sz="0" w:space="0" w:color="auto"/>
            <w:bottom w:val="none" w:sz="0" w:space="0" w:color="auto"/>
            <w:right w:val="none" w:sz="0" w:space="0" w:color="auto"/>
          </w:divBdr>
          <w:divsChild>
            <w:div w:id="1794134928">
              <w:marLeft w:val="0"/>
              <w:marRight w:val="0"/>
              <w:marTop w:val="0"/>
              <w:marBottom w:val="450"/>
              <w:divBdr>
                <w:top w:val="none" w:sz="0" w:space="0" w:color="auto"/>
                <w:left w:val="none" w:sz="0" w:space="0" w:color="auto"/>
                <w:bottom w:val="none" w:sz="0" w:space="0" w:color="auto"/>
                <w:right w:val="none" w:sz="0" w:space="0" w:color="auto"/>
              </w:divBdr>
              <w:divsChild>
                <w:div w:id="1217277010">
                  <w:marLeft w:val="0"/>
                  <w:marRight w:val="0"/>
                  <w:marTop w:val="0"/>
                  <w:marBottom w:val="0"/>
                  <w:divBdr>
                    <w:top w:val="none" w:sz="0" w:space="0" w:color="auto"/>
                    <w:left w:val="none" w:sz="0" w:space="0" w:color="auto"/>
                    <w:bottom w:val="none" w:sz="0" w:space="0" w:color="auto"/>
                    <w:right w:val="none" w:sz="0" w:space="0" w:color="auto"/>
                  </w:divBdr>
                  <w:divsChild>
                    <w:div w:id="1838574328">
                      <w:marLeft w:val="0"/>
                      <w:marRight w:val="0"/>
                      <w:marTop w:val="0"/>
                      <w:marBottom w:val="0"/>
                      <w:divBdr>
                        <w:top w:val="none" w:sz="0" w:space="0" w:color="auto"/>
                        <w:left w:val="none" w:sz="0" w:space="0" w:color="auto"/>
                        <w:bottom w:val="none" w:sz="0" w:space="0" w:color="auto"/>
                        <w:right w:val="none" w:sz="0" w:space="0" w:color="auto"/>
                      </w:divBdr>
                      <w:divsChild>
                        <w:div w:id="13179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25542">
      <w:bodyDiv w:val="1"/>
      <w:marLeft w:val="0"/>
      <w:marRight w:val="0"/>
      <w:marTop w:val="0"/>
      <w:marBottom w:val="0"/>
      <w:divBdr>
        <w:top w:val="none" w:sz="0" w:space="0" w:color="auto"/>
        <w:left w:val="none" w:sz="0" w:space="0" w:color="auto"/>
        <w:bottom w:val="none" w:sz="0" w:space="0" w:color="auto"/>
        <w:right w:val="none" w:sz="0" w:space="0" w:color="auto"/>
      </w:divBdr>
      <w:divsChild>
        <w:div w:id="1407649690">
          <w:marLeft w:val="806"/>
          <w:marRight w:val="0"/>
          <w:marTop w:val="0"/>
          <w:marBottom w:val="0"/>
          <w:divBdr>
            <w:top w:val="none" w:sz="0" w:space="0" w:color="auto"/>
            <w:left w:val="none" w:sz="0" w:space="0" w:color="auto"/>
            <w:bottom w:val="none" w:sz="0" w:space="0" w:color="auto"/>
            <w:right w:val="none" w:sz="0" w:space="0" w:color="auto"/>
          </w:divBdr>
        </w:div>
        <w:div w:id="1397895937">
          <w:marLeft w:val="806"/>
          <w:marRight w:val="0"/>
          <w:marTop w:val="0"/>
          <w:marBottom w:val="0"/>
          <w:divBdr>
            <w:top w:val="none" w:sz="0" w:space="0" w:color="auto"/>
            <w:left w:val="none" w:sz="0" w:space="0" w:color="auto"/>
            <w:bottom w:val="none" w:sz="0" w:space="0" w:color="auto"/>
            <w:right w:val="none" w:sz="0" w:space="0" w:color="auto"/>
          </w:divBdr>
        </w:div>
        <w:div w:id="1233127412">
          <w:marLeft w:val="806"/>
          <w:marRight w:val="0"/>
          <w:marTop w:val="0"/>
          <w:marBottom w:val="160"/>
          <w:divBdr>
            <w:top w:val="none" w:sz="0" w:space="0" w:color="auto"/>
            <w:left w:val="none" w:sz="0" w:space="0" w:color="auto"/>
            <w:bottom w:val="none" w:sz="0" w:space="0" w:color="auto"/>
            <w:right w:val="none" w:sz="0" w:space="0" w:color="auto"/>
          </w:divBdr>
        </w:div>
      </w:divsChild>
    </w:div>
    <w:div w:id="840700163">
      <w:bodyDiv w:val="1"/>
      <w:marLeft w:val="0"/>
      <w:marRight w:val="0"/>
      <w:marTop w:val="0"/>
      <w:marBottom w:val="0"/>
      <w:divBdr>
        <w:top w:val="none" w:sz="0" w:space="0" w:color="auto"/>
        <w:left w:val="none" w:sz="0" w:space="0" w:color="auto"/>
        <w:bottom w:val="none" w:sz="0" w:space="0" w:color="auto"/>
        <w:right w:val="none" w:sz="0" w:space="0" w:color="auto"/>
      </w:divBdr>
      <w:divsChild>
        <w:div w:id="1541897617">
          <w:marLeft w:val="446"/>
          <w:marRight w:val="0"/>
          <w:marTop w:val="40"/>
          <w:marBottom w:val="0"/>
          <w:divBdr>
            <w:top w:val="none" w:sz="0" w:space="0" w:color="auto"/>
            <w:left w:val="none" w:sz="0" w:space="0" w:color="auto"/>
            <w:bottom w:val="none" w:sz="0" w:space="0" w:color="auto"/>
            <w:right w:val="none" w:sz="0" w:space="0" w:color="auto"/>
          </w:divBdr>
        </w:div>
        <w:div w:id="1263227259">
          <w:marLeft w:val="547"/>
          <w:marRight w:val="0"/>
          <w:marTop w:val="0"/>
          <w:marBottom w:val="300"/>
          <w:divBdr>
            <w:top w:val="none" w:sz="0" w:space="0" w:color="auto"/>
            <w:left w:val="none" w:sz="0" w:space="0" w:color="auto"/>
            <w:bottom w:val="none" w:sz="0" w:space="0" w:color="auto"/>
            <w:right w:val="none" w:sz="0" w:space="0" w:color="auto"/>
          </w:divBdr>
        </w:div>
        <w:div w:id="267785819">
          <w:marLeft w:val="0"/>
          <w:marRight w:val="0"/>
          <w:marTop w:val="0"/>
          <w:marBottom w:val="300"/>
          <w:divBdr>
            <w:top w:val="none" w:sz="0" w:space="0" w:color="auto"/>
            <w:left w:val="none" w:sz="0" w:space="0" w:color="auto"/>
            <w:bottom w:val="none" w:sz="0" w:space="0" w:color="auto"/>
            <w:right w:val="none" w:sz="0" w:space="0" w:color="auto"/>
          </w:divBdr>
        </w:div>
      </w:divsChild>
    </w:div>
    <w:div w:id="1226529353">
      <w:bodyDiv w:val="1"/>
      <w:marLeft w:val="0"/>
      <w:marRight w:val="0"/>
      <w:marTop w:val="0"/>
      <w:marBottom w:val="0"/>
      <w:divBdr>
        <w:top w:val="none" w:sz="0" w:space="0" w:color="auto"/>
        <w:left w:val="none" w:sz="0" w:space="0" w:color="auto"/>
        <w:bottom w:val="none" w:sz="0" w:space="0" w:color="auto"/>
        <w:right w:val="none" w:sz="0" w:space="0" w:color="auto"/>
      </w:divBdr>
    </w:div>
    <w:div w:id="1351227174">
      <w:bodyDiv w:val="1"/>
      <w:marLeft w:val="0"/>
      <w:marRight w:val="0"/>
      <w:marTop w:val="0"/>
      <w:marBottom w:val="0"/>
      <w:divBdr>
        <w:top w:val="none" w:sz="0" w:space="0" w:color="auto"/>
        <w:left w:val="none" w:sz="0" w:space="0" w:color="auto"/>
        <w:bottom w:val="none" w:sz="0" w:space="0" w:color="auto"/>
        <w:right w:val="none" w:sz="0" w:space="0" w:color="auto"/>
      </w:divBdr>
    </w:div>
    <w:div w:id="1623073713">
      <w:bodyDiv w:val="1"/>
      <w:marLeft w:val="0"/>
      <w:marRight w:val="0"/>
      <w:marTop w:val="0"/>
      <w:marBottom w:val="0"/>
      <w:divBdr>
        <w:top w:val="none" w:sz="0" w:space="0" w:color="auto"/>
        <w:left w:val="none" w:sz="0" w:space="0" w:color="auto"/>
        <w:bottom w:val="none" w:sz="0" w:space="0" w:color="auto"/>
        <w:right w:val="none" w:sz="0" w:space="0" w:color="auto"/>
      </w:divBdr>
      <w:divsChild>
        <w:div w:id="610279489">
          <w:marLeft w:val="0"/>
          <w:marRight w:val="0"/>
          <w:marTop w:val="0"/>
          <w:marBottom w:val="300"/>
          <w:divBdr>
            <w:top w:val="none" w:sz="0" w:space="0" w:color="auto"/>
            <w:left w:val="none" w:sz="0" w:space="0" w:color="auto"/>
            <w:bottom w:val="none" w:sz="0" w:space="0" w:color="auto"/>
            <w:right w:val="none" w:sz="0" w:space="0" w:color="auto"/>
          </w:divBdr>
        </w:div>
        <w:div w:id="68381386">
          <w:marLeft w:val="446"/>
          <w:marRight w:val="0"/>
          <w:marTop w:val="40"/>
          <w:marBottom w:val="0"/>
          <w:divBdr>
            <w:top w:val="none" w:sz="0" w:space="0" w:color="auto"/>
            <w:left w:val="none" w:sz="0" w:space="0" w:color="auto"/>
            <w:bottom w:val="none" w:sz="0" w:space="0" w:color="auto"/>
            <w:right w:val="none" w:sz="0" w:space="0" w:color="auto"/>
          </w:divBdr>
        </w:div>
      </w:divsChild>
    </w:div>
    <w:div w:id="1737242709">
      <w:bodyDiv w:val="1"/>
      <w:marLeft w:val="0"/>
      <w:marRight w:val="0"/>
      <w:marTop w:val="0"/>
      <w:marBottom w:val="0"/>
      <w:divBdr>
        <w:top w:val="none" w:sz="0" w:space="0" w:color="auto"/>
        <w:left w:val="none" w:sz="0" w:space="0" w:color="auto"/>
        <w:bottom w:val="none" w:sz="0" w:space="0" w:color="auto"/>
        <w:right w:val="none" w:sz="0" w:space="0" w:color="auto"/>
      </w:divBdr>
      <w:divsChild>
        <w:div w:id="139157660">
          <w:marLeft w:val="0"/>
          <w:marRight w:val="0"/>
          <w:marTop w:val="0"/>
          <w:marBottom w:val="160"/>
          <w:divBdr>
            <w:top w:val="none" w:sz="0" w:space="0" w:color="auto"/>
            <w:left w:val="none" w:sz="0" w:space="0" w:color="auto"/>
            <w:bottom w:val="none" w:sz="0" w:space="0" w:color="auto"/>
            <w:right w:val="none" w:sz="0" w:space="0" w:color="auto"/>
          </w:divBdr>
        </w:div>
        <w:div w:id="39209021">
          <w:marLeft w:val="1440"/>
          <w:marRight w:val="0"/>
          <w:marTop w:val="0"/>
          <w:marBottom w:val="160"/>
          <w:divBdr>
            <w:top w:val="none" w:sz="0" w:space="0" w:color="auto"/>
            <w:left w:val="none" w:sz="0" w:space="0" w:color="auto"/>
            <w:bottom w:val="none" w:sz="0" w:space="0" w:color="auto"/>
            <w:right w:val="none" w:sz="0" w:space="0" w:color="auto"/>
          </w:divBdr>
        </w:div>
        <w:div w:id="1361857597">
          <w:marLeft w:val="0"/>
          <w:marRight w:val="0"/>
          <w:marTop w:val="0"/>
          <w:marBottom w:val="160"/>
          <w:divBdr>
            <w:top w:val="none" w:sz="0" w:space="0" w:color="auto"/>
            <w:left w:val="none" w:sz="0" w:space="0" w:color="auto"/>
            <w:bottom w:val="none" w:sz="0" w:space="0" w:color="auto"/>
            <w:right w:val="none" w:sz="0" w:space="0" w:color="auto"/>
          </w:divBdr>
        </w:div>
      </w:divsChild>
    </w:div>
    <w:div w:id="1861698671">
      <w:bodyDiv w:val="1"/>
      <w:marLeft w:val="0"/>
      <w:marRight w:val="0"/>
      <w:marTop w:val="0"/>
      <w:marBottom w:val="0"/>
      <w:divBdr>
        <w:top w:val="none" w:sz="0" w:space="0" w:color="auto"/>
        <w:left w:val="none" w:sz="0" w:space="0" w:color="auto"/>
        <w:bottom w:val="none" w:sz="0" w:space="0" w:color="auto"/>
        <w:right w:val="none" w:sz="0" w:space="0" w:color="auto"/>
      </w:divBdr>
      <w:divsChild>
        <w:div w:id="289215758">
          <w:marLeft w:val="0"/>
          <w:marRight w:val="0"/>
          <w:marTop w:val="0"/>
          <w:marBottom w:val="160"/>
          <w:divBdr>
            <w:top w:val="none" w:sz="0" w:space="0" w:color="auto"/>
            <w:left w:val="none" w:sz="0" w:space="0" w:color="auto"/>
            <w:bottom w:val="none" w:sz="0" w:space="0" w:color="auto"/>
            <w:right w:val="none" w:sz="0" w:space="0" w:color="auto"/>
          </w:divBdr>
        </w:div>
        <w:div w:id="2052614071">
          <w:marLeft w:val="1440"/>
          <w:marRight w:val="0"/>
          <w:marTop w:val="0"/>
          <w:marBottom w:val="160"/>
          <w:divBdr>
            <w:top w:val="none" w:sz="0" w:space="0" w:color="auto"/>
            <w:left w:val="none" w:sz="0" w:space="0" w:color="auto"/>
            <w:bottom w:val="none" w:sz="0" w:space="0" w:color="auto"/>
            <w:right w:val="none" w:sz="0" w:space="0" w:color="auto"/>
          </w:divBdr>
        </w:div>
        <w:div w:id="395396994">
          <w:marLeft w:val="0"/>
          <w:marRight w:val="0"/>
          <w:marTop w:val="0"/>
          <w:marBottom w:val="160"/>
          <w:divBdr>
            <w:top w:val="none" w:sz="0" w:space="0" w:color="auto"/>
            <w:left w:val="none" w:sz="0" w:space="0" w:color="auto"/>
            <w:bottom w:val="none" w:sz="0" w:space="0" w:color="auto"/>
            <w:right w:val="none" w:sz="0" w:space="0" w:color="auto"/>
          </w:divBdr>
        </w:div>
      </w:divsChild>
    </w:div>
    <w:div w:id="2035183576">
      <w:bodyDiv w:val="1"/>
      <w:marLeft w:val="0"/>
      <w:marRight w:val="0"/>
      <w:marTop w:val="0"/>
      <w:marBottom w:val="0"/>
      <w:divBdr>
        <w:top w:val="none" w:sz="0" w:space="0" w:color="auto"/>
        <w:left w:val="none" w:sz="0" w:space="0" w:color="auto"/>
        <w:bottom w:val="none" w:sz="0" w:space="0" w:color="auto"/>
        <w:right w:val="none" w:sz="0" w:space="0" w:color="auto"/>
      </w:divBdr>
      <w:divsChild>
        <w:div w:id="654531947">
          <w:marLeft w:val="0"/>
          <w:marRight w:val="0"/>
          <w:marTop w:val="0"/>
          <w:marBottom w:val="160"/>
          <w:divBdr>
            <w:top w:val="none" w:sz="0" w:space="0" w:color="auto"/>
            <w:left w:val="none" w:sz="0" w:space="0" w:color="auto"/>
            <w:bottom w:val="none" w:sz="0" w:space="0" w:color="auto"/>
            <w:right w:val="none" w:sz="0" w:space="0" w:color="auto"/>
          </w:divBdr>
        </w:div>
      </w:divsChild>
    </w:div>
    <w:div w:id="203576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Pages>
  <Words>1137</Words>
  <Characters>6486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Narjis Zehra</dc:creator>
  <cp:keywords/>
  <dc:description/>
  <cp:lastModifiedBy>Administrator</cp:lastModifiedBy>
  <cp:revision>6</cp:revision>
  <dcterms:created xsi:type="dcterms:W3CDTF">2024-09-20T09:25:00Z</dcterms:created>
  <dcterms:modified xsi:type="dcterms:W3CDTF">2024-09-21T07:01:00Z</dcterms:modified>
</cp:coreProperties>
</file>